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 xml:space="preserve">Desarrollo de una plataforma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proofErr w:type="spellStart"/>
      <w:r w:rsidRPr="00D51870">
        <w:rPr>
          <w:b/>
          <w:bCs/>
          <w:color w:val="auto"/>
          <w:sz w:val="36"/>
          <w:szCs w:val="30"/>
          <w:lang w:val="es-ES_tradnl"/>
        </w:rPr>
        <w:t>Development</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of</w:t>
      </w:r>
      <w:proofErr w:type="spellEnd"/>
      <w:r w:rsidRPr="00D51870">
        <w:rPr>
          <w:b/>
          <w:bCs/>
          <w:color w:val="auto"/>
          <w:sz w:val="36"/>
          <w:szCs w:val="30"/>
          <w:lang w:val="es-ES_tradnl"/>
        </w:rPr>
        <w:t xml:space="preserve"> 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platform</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for</w:t>
      </w:r>
      <w:proofErr w:type="spellEnd"/>
      <w:r w:rsidRPr="00D51870">
        <w:rPr>
          <w:b/>
          <w:bCs/>
          <w:color w:val="auto"/>
          <w:sz w:val="36"/>
          <w:szCs w:val="30"/>
          <w:lang w:val="es-ES_tradnl"/>
        </w:rPr>
        <w:t xml:space="preserve"> local </w:t>
      </w:r>
      <w:proofErr w:type="spellStart"/>
      <w:r w:rsidRPr="00D51870">
        <w:rPr>
          <w:b/>
          <w:bCs/>
          <w:color w:val="auto"/>
          <w:sz w:val="36"/>
          <w:szCs w:val="30"/>
          <w:lang w:val="es-ES_tradnl"/>
        </w:rPr>
        <w:t>businesses</w:t>
      </w:r>
      <w:proofErr w:type="spellEnd"/>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6EB5B243"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3454640"/>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19C7DC5D"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w:t>
      </w:r>
      <w:proofErr w:type="spellStart"/>
      <w:r w:rsidR="000F4C9C">
        <w:rPr>
          <w:lang w:val="es-ES_tradnl"/>
        </w:rPr>
        <w:t>aún</w:t>
      </w:r>
      <w:proofErr w:type="spellEnd"/>
      <w:r w:rsidR="000F4C9C">
        <w:rPr>
          <w:lang w:val="es-ES_tradnl"/>
        </w:rPr>
        <w:t xml:space="preserve">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w:t>
      </w:r>
      <w:proofErr w:type="spellStart"/>
      <w:r w:rsidR="00B75F7F" w:rsidRPr="00D51870">
        <w:rPr>
          <w:lang w:val="es-ES_tradnl"/>
        </w:rPr>
        <w:t>JavaFX</w:t>
      </w:r>
      <w:proofErr w:type="spellEnd"/>
      <w:r w:rsidR="00B75F7F" w:rsidRPr="00D51870">
        <w:rPr>
          <w:lang w:val="es-ES_tradnl"/>
        </w:rPr>
        <w:t xml:space="preserve">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 xml:space="preserve">Java, </w:t>
      </w:r>
      <w:proofErr w:type="spellStart"/>
      <w:r w:rsidR="00F34C39" w:rsidRPr="00D51870">
        <w:rPr>
          <w:b/>
          <w:lang w:val="es-ES_tradnl"/>
        </w:rPr>
        <w:t>JavaFX</w:t>
      </w:r>
      <w:proofErr w:type="spellEnd"/>
      <w:r w:rsidR="00F34C39" w:rsidRPr="00D51870">
        <w:rPr>
          <w:b/>
          <w:lang w:val="es-ES_tradnl"/>
        </w:rPr>
        <w:t>, casos de uso</w:t>
      </w:r>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3454641"/>
      <w:proofErr w:type="spellStart"/>
      <w:r w:rsidRPr="00D51870">
        <w:rPr>
          <w:lang w:val="es-ES_tradnl"/>
        </w:rPr>
        <w:lastRenderedPageBreak/>
        <w:t>Abstract</w:t>
      </w:r>
      <w:bookmarkEnd w:id="3"/>
      <w:proofErr w:type="spellEnd"/>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w:t>
      </w:r>
      <w:proofErr w:type="spellStart"/>
      <w:r w:rsidRPr="00D51870">
        <w:rPr>
          <w:lang w:val="es-ES_tradnl"/>
        </w:rPr>
        <w:t>this</w:t>
      </w:r>
      <w:proofErr w:type="spellEnd"/>
      <w:r w:rsidRPr="00D51870">
        <w:rPr>
          <w:lang w:val="es-ES_tradnl"/>
        </w:rPr>
        <w:t xml:space="preserve">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a desktop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developed</w:t>
      </w:r>
      <w:proofErr w:type="spellEnd"/>
      <w:r w:rsidRPr="00D51870">
        <w:rPr>
          <w:lang w:val="es-ES_tradnl"/>
        </w:rPr>
        <w:t xml:space="preserve"> </w:t>
      </w:r>
      <w:proofErr w:type="spellStart"/>
      <w:r w:rsidRPr="00D51870">
        <w:rPr>
          <w:lang w:val="es-ES_tradnl"/>
        </w:rPr>
        <w:t>for</w:t>
      </w:r>
      <w:proofErr w:type="spellEnd"/>
      <w:r w:rsidRPr="00D51870">
        <w:rPr>
          <w:lang w:val="es-ES_tradnl"/>
        </w:rPr>
        <w:t xml:space="preserve"> </w:t>
      </w:r>
      <w:proofErr w:type="spellStart"/>
      <w:r w:rsidRPr="00D51870">
        <w:rPr>
          <w:lang w:val="es-ES_tradnl"/>
        </w:rPr>
        <w:t>all</w:t>
      </w:r>
      <w:proofErr w:type="spellEnd"/>
      <w:r w:rsidRPr="00D51870">
        <w:rPr>
          <w:lang w:val="es-ES_tradnl"/>
        </w:rPr>
        <w:t xml:space="preserve"> </w:t>
      </w:r>
      <w:proofErr w:type="spellStart"/>
      <w:r w:rsidRPr="00D51870">
        <w:rPr>
          <w:lang w:val="es-ES_tradnl"/>
        </w:rPr>
        <w:t>types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local </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which</w:t>
      </w:r>
      <w:proofErr w:type="spellEnd"/>
      <w:r w:rsidRPr="00D51870">
        <w:rPr>
          <w:lang w:val="es-ES_tradnl"/>
        </w:rPr>
        <w:t xml:space="preserve"> </w:t>
      </w:r>
      <w:proofErr w:type="spellStart"/>
      <w:r w:rsidRPr="00D51870">
        <w:rPr>
          <w:lang w:val="es-ES_tradnl"/>
        </w:rPr>
        <w:t>offers</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possibility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small</w:t>
      </w:r>
      <w:proofErr w:type="spellEnd"/>
      <w:r w:rsidRPr="00D51870">
        <w:rPr>
          <w:lang w:val="es-ES_tradnl"/>
        </w:rPr>
        <w:t xml:space="preserve">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remained</w:t>
      </w:r>
      <w:proofErr w:type="spellEnd"/>
      <w:r w:rsidRPr="00D51870">
        <w:rPr>
          <w:lang w:val="es-ES_tradnl"/>
        </w:rPr>
        <w:t xml:space="preserve"> </w:t>
      </w:r>
      <w:proofErr w:type="spellStart"/>
      <w:r w:rsidRPr="00D51870">
        <w:rPr>
          <w:lang w:val="es-ES_tradnl"/>
        </w:rPr>
        <w:t>stagnant</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face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rapid</w:t>
      </w:r>
      <w:proofErr w:type="spellEnd"/>
      <w:r w:rsidRPr="00D51870">
        <w:rPr>
          <w:lang w:val="es-ES_tradnl"/>
        </w:rPr>
        <w:t xml:space="preserve"> </w:t>
      </w:r>
      <w:proofErr w:type="spellStart"/>
      <w:r w:rsidRPr="00D51870">
        <w:rPr>
          <w:lang w:val="es-ES_tradnl"/>
        </w:rPr>
        <w:t>advance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overcome</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obstacle</w:t>
      </w:r>
      <w:proofErr w:type="spellEnd"/>
      <w:r w:rsidRPr="00D51870">
        <w:rPr>
          <w:lang w:val="es-ES_tradnl"/>
        </w:rPr>
        <w:t xml:space="preserve"> and </w:t>
      </w:r>
      <w:proofErr w:type="spellStart"/>
      <w:r w:rsidRPr="00D51870">
        <w:rPr>
          <w:lang w:val="es-ES_tradnl"/>
        </w:rPr>
        <w:t>to</w:t>
      </w:r>
      <w:proofErr w:type="spellEnd"/>
      <w:r w:rsidRPr="00D51870">
        <w:rPr>
          <w:lang w:val="es-ES_tradnl"/>
        </w:rPr>
        <w:t xml:space="preserve"> </w:t>
      </w:r>
      <w:proofErr w:type="spellStart"/>
      <w:r w:rsidRPr="00D51870">
        <w:rPr>
          <w:lang w:val="es-ES_tradnl"/>
        </w:rPr>
        <w:t>expand</w:t>
      </w:r>
      <w:proofErr w:type="spellEnd"/>
      <w:r w:rsidRPr="00D51870">
        <w:rPr>
          <w:lang w:val="es-ES_tradnl"/>
        </w:rPr>
        <w:t xml:space="preserve"> </w:t>
      </w:r>
      <w:proofErr w:type="spellStart"/>
      <w:r w:rsidRPr="00D51870">
        <w:rPr>
          <w:lang w:val="es-ES_tradnl"/>
        </w:rPr>
        <w:t>into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by</w:t>
      </w:r>
      <w:proofErr w:type="spellEnd"/>
      <w:r w:rsidRPr="00D51870">
        <w:rPr>
          <w:lang w:val="es-ES_tradnl"/>
        </w:rPr>
        <w:t xml:space="preserve"> </w:t>
      </w:r>
      <w:proofErr w:type="spellStart"/>
      <w:r w:rsidRPr="00D51870">
        <w:rPr>
          <w:lang w:val="es-ES_tradnl"/>
        </w:rPr>
        <w:t>offering</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who</w:t>
      </w:r>
      <w:proofErr w:type="spellEnd"/>
      <w:r w:rsidRPr="00D51870">
        <w:rPr>
          <w:lang w:val="es-ES_tradnl"/>
        </w:rPr>
        <w:t xml:space="preserve"> </w:t>
      </w:r>
      <w:proofErr w:type="spellStart"/>
      <w:r w:rsidRPr="00D51870">
        <w:rPr>
          <w:lang w:val="es-ES_tradnl"/>
        </w:rPr>
        <w:t>register</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main</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used</w:t>
      </w:r>
      <w:proofErr w:type="spellEnd"/>
      <w:r w:rsidRPr="00D51870">
        <w:rPr>
          <w:lang w:val="es-ES_tradnl"/>
        </w:rPr>
        <w:t xml:space="preserve"> are Java, </w:t>
      </w:r>
      <w:proofErr w:type="spellStart"/>
      <w:r w:rsidRPr="00D51870">
        <w:rPr>
          <w:lang w:val="es-ES_tradnl"/>
        </w:rPr>
        <w:t>JavaFX</w:t>
      </w:r>
      <w:proofErr w:type="spellEnd"/>
      <w:r w:rsidRPr="00D51870">
        <w:rPr>
          <w:lang w:val="es-ES_tradnl"/>
        </w:rPr>
        <w:t xml:space="preserve"> and MySQL, </w:t>
      </w:r>
      <w:proofErr w:type="spellStart"/>
      <w:r w:rsidRPr="00D51870">
        <w:rPr>
          <w:lang w:val="es-ES_tradnl"/>
        </w:rPr>
        <w:t>making</w:t>
      </w:r>
      <w:proofErr w:type="spellEnd"/>
      <w:r w:rsidRPr="00D51870">
        <w:rPr>
          <w:lang w:val="es-ES_tradnl"/>
        </w:rPr>
        <w:t xml:space="preserve"> use </w:t>
      </w:r>
      <w:proofErr w:type="spellStart"/>
      <w:r w:rsidRPr="00D51870">
        <w:rPr>
          <w:lang w:val="es-ES_tradnl"/>
        </w:rPr>
        <w:t>of</w:t>
      </w:r>
      <w:proofErr w:type="spellEnd"/>
      <w:r w:rsidRPr="00D51870">
        <w:rPr>
          <w:lang w:val="es-ES_tradnl"/>
        </w:rPr>
        <w:t xml:space="preserve"> </w:t>
      </w:r>
      <w:proofErr w:type="spellStart"/>
      <w:r w:rsidRPr="00D51870">
        <w:rPr>
          <w:lang w:val="es-ES_tradnl"/>
        </w:rPr>
        <w:t>other</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whole</w:t>
      </w:r>
      <w:proofErr w:type="spellEnd"/>
      <w:r w:rsidRPr="00D51870">
        <w:rPr>
          <w:lang w:val="es-ES_tradnl"/>
        </w:rPr>
        <w:t xml:space="preserve"> </w:t>
      </w:r>
      <w:proofErr w:type="spellStart"/>
      <w:r w:rsidRPr="00D51870">
        <w:rPr>
          <w:lang w:val="es-ES_tradnl"/>
        </w:rPr>
        <w:t>process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00035897">
        <w:rPr>
          <w:lang w:val="es-ES_tradnl"/>
        </w:rPr>
        <w:t>takes</w:t>
      </w:r>
      <w:proofErr w:type="spellEnd"/>
      <w:r w:rsidR="00035897">
        <w:rPr>
          <w:lang w:val="es-ES_tradnl"/>
        </w:rPr>
        <w:t xml:space="preserve">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always</w:t>
      </w:r>
      <w:proofErr w:type="spellEnd"/>
      <w:r w:rsidRPr="00D51870">
        <w:rPr>
          <w:lang w:val="es-ES_tradnl"/>
        </w:rPr>
        <w:t xml:space="preserve"> </w:t>
      </w:r>
      <w:proofErr w:type="spellStart"/>
      <w:r w:rsidRPr="00D51870">
        <w:rPr>
          <w:lang w:val="es-ES_tradnl"/>
        </w:rPr>
        <w:t>considering</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requirements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a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proofErr w:type="spellStart"/>
      <w:r w:rsidRPr="00D51870">
        <w:rPr>
          <w:lang w:val="es-ES_tradnl"/>
        </w:rPr>
        <w:t>The</w:t>
      </w:r>
      <w:proofErr w:type="spellEnd"/>
      <w:r w:rsidRPr="00D51870">
        <w:rPr>
          <w:lang w:val="es-ES_tradnl"/>
        </w:rPr>
        <w:t xml:space="preserve"> final </w:t>
      </w:r>
      <w:proofErr w:type="spellStart"/>
      <w:r w:rsidRPr="00D51870">
        <w:rPr>
          <w:lang w:val="es-ES_tradnl"/>
        </w:rPr>
        <w:t>objective</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allow</w:t>
      </w:r>
      <w:proofErr w:type="spellEnd"/>
      <w:r w:rsidRPr="00D51870">
        <w:rPr>
          <w:lang w:val="es-ES_tradnl"/>
        </w:rPr>
        <w:t xml:space="preserve">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publish</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and break </w:t>
      </w:r>
      <w:proofErr w:type="spellStart"/>
      <w:r w:rsidRPr="00D51870">
        <w:rPr>
          <w:lang w:val="es-ES_tradnl"/>
        </w:rPr>
        <w:t>the</w:t>
      </w:r>
      <w:proofErr w:type="spellEnd"/>
      <w:r w:rsidRPr="00D51870">
        <w:rPr>
          <w:lang w:val="es-ES_tradnl"/>
        </w:rPr>
        <w:t xml:space="preserve"> </w:t>
      </w:r>
      <w:proofErr w:type="spellStart"/>
      <w:r w:rsidRPr="00D51870">
        <w:rPr>
          <w:lang w:val="es-ES_tradnl"/>
        </w:rPr>
        <w:t>wall</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separates</w:t>
      </w:r>
      <w:proofErr w:type="spellEnd"/>
      <w:r w:rsidRPr="00D51870">
        <w:rPr>
          <w:lang w:val="es-ES_tradnl"/>
        </w:rPr>
        <w:t xml:space="preserve"> </w:t>
      </w:r>
      <w:proofErr w:type="spellStart"/>
      <w:r w:rsidRPr="00D51870">
        <w:rPr>
          <w:lang w:val="es-ES_tradnl"/>
        </w:rPr>
        <w:t>them</w:t>
      </w:r>
      <w:proofErr w:type="spellEnd"/>
      <w:r w:rsidRPr="00D51870">
        <w:rPr>
          <w:lang w:val="es-ES_tradnl"/>
        </w:rPr>
        <w:t xml:space="preserve"> </w:t>
      </w:r>
      <w:proofErr w:type="spellStart"/>
      <w:r w:rsidRPr="00D51870">
        <w:rPr>
          <w:lang w:val="es-ES_tradnl"/>
        </w:rPr>
        <w:t>from</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Internet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mainly</w:t>
      </w:r>
      <w:proofErr w:type="spellEnd"/>
      <w:r w:rsidRPr="00D51870">
        <w:rPr>
          <w:lang w:val="es-ES_tradnl"/>
        </w:rPr>
        <w:t xml:space="preserve"> </w:t>
      </w:r>
      <w:proofErr w:type="spellStart"/>
      <w:r w:rsidRPr="00D51870">
        <w:rPr>
          <w:lang w:val="es-ES_tradnl"/>
        </w:rPr>
        <w:t>due</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rise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large</w:t>
      </w:r>
      <w:proofErr w:type="spellEnd"/>
      <w:r w:rsidRPr="00D51870">
        <w:rPr>
          <w:lang w:val="es-ES_tradnl"/>
        </w:rPr>
        <w:t xml:space="preserve"> </w:t>
      </w:r>
      <w:proofErr w:type="spellStart"/>
      <w:r w:rsidRPr="00D51870">
        <w:rPr>
          <w:lang w:val="es-ES_tradnl"/>
        </w:rPr>
        <w:t>brands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established</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business</w:t>
      </w:r>
      <w:proofErr w:type="spellEnd"/>
      <w:r w:rsidRPr="00D51870">
        <w:rPr>
          <w:lang w:val="es-ES_tradnl"/>
        </w:rPr>
        <w:t xml:space="preserve"> </w:t>
      </w:r>
      <w:proofErr w:type="spellStart"/>
      <w:r w:rsidRPr="00D51870">
        <w:rPr>
          <w:lang w:val="es-ES_tradnl"/>
        </w:rPr>
        <w:t>model</w:t>
      </w:r>
      <w:proofErr w:type="spellEnd"/>
      <w:r w:rsidRPr="00D51870">
        <w:rPr>
          <w:lang w:val="es-ES_tradnl"/>
        </w:rPr>
        <w:t xml:space="preserve"> in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such</w:t>
      </w:r>
      <w:proofErr w:type="spellEnd"/>
      <w:r w:rsidRPr="00D51870">
        <w:rPr>
          <w:lang w:val="es-ES_tradnl"/>
        </w:rPr>
        <w:t xml:space="preserve"> as Amazon </w:t>
      </w:r>
      <w:proofErr w:type="spellStart"/>
      <w:r w:rsidRPr="00D51870">
        <w:rPr>
          <w:lang w:val="es-ES_tradnl"/>
        </w:rPr>
        <w:t>or</w:t>
      </w:r>
      <w:proofErr w:type="spellEnd"/>
      <w:r w:rsidRPr="00D51870">
        <w:rPr>
          <w:lang w:val="es-ES_tradnl"/>
        </w:rPr>
        <w:t xml:space="preserve"> eBay </w:t>
      </w:r>
      <w:proofErr w:type="spellStart"/>
      <w:r w:rsidRPr="00D51870">
        <w:rPr>
          <w:lang w:val="es-ES_tradnl"/>
        </w:rPr>
        <w:t>among</w:t>
      </w:r>
      <w:proofErr w:type="spellEnd"/>
      <w:r w:rsidRPr="00D51870">
        <w:rPr>
          <w:lang w:val="es-ES_tradnl"/>
        </w:rPr>
        <w:t xml:space="preserve"> </w:t>
      </w:r>
      <w:proofErr w:type="spellStart"/>
      <w:r w:rsidRPr="00D51870">
        <w:rPr>
          <w:lang w:val="es-ES_tradnl"/>
        </w:rPr>
        <w:t>others</w:t>
      </w:r>
      <w:proofErr w:type="spellEnd"/>
      <w:r w:rsidRPr="00D51870">
        <w:rPr>
          <w:lang w:val="es-ES_tradnl"/>
        </w:rPr>
        <w:t xml:space="preserve">, </w:t>
      </w:r>
      <w:proofErr w:type="spellStart"/>
      <w:r w:rsidRPr="00D51870">
        <w:rPr>
          <w:lang w:val="es-ES_tradnl"/>
        </w:rPr>
        <w:t>where</w:t>
      </w:r>
      <w:proofErr w:type="spellEnd"/>
      <w:r w:rsidRPr="00D51870">
        <w:rPr>
          <w:lang w:val="es-ES_tradnl"/>
        </w:rPr>
        <w:t xml:space="preserve"> a </w:t>
      </w:r>
      <w:proofErr w:type="spellStart"/>
      <w:r w:rsidRPr="00D51870">
        <w:rPr>
          <w:lang w:val="es-ES_tradnl"/>
        </w:rPr>
        <w:t>wide</w:t>
      </w:r>
      <w:proofErr w:type="spellEnd"/>
      <w:r w:rsidRPr="00D51870">
        <w:rPr>
          <w:lang w:val="es-ES_tradnl"/>
        </w:rPr>
        <w:t xml:space="preserve"> and diverse catalogue </w:t>
      </w:r>
      <w:proofErr w:type="spellStart"/>
      <w:r w:rsidRPr="00D51870">
        <w:rPr>
          <w:lang w:val="es-ES_tradnl"/>
        </w:rPr>
        <w:t>of</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offered</w:t>
      </w:r>
      <w:proofErr w:type="spellEnd"/>
      <w:r w:rsidRPr="00D51870">
        <w:rPr>
          <w:lang w:val="es-ES_tradnl"/>
        </w:rPr>
        <w:t xml:space="preserve">. In </w:t>
      </w:r>
      <w:proofErr w:type="spellStart"/>
      <w:r w:rsidRPr="00D51870">
        <w:rPr>
          <w:lang w:val="es-ES_tradnl"/>
        </w:rPr>
        <w:t>this</w:t>
      </w:r>
      <w:proofErr w:type="spellEnd"/>
      <w:r w:rsidRPr="00D51870">
        <w:rPr>
          <w:lang w:val="es-ES_tradnl"/>
        </w:rPr>
        <w:t xml:space="preserve"> </w:t>
      </w:r>
      <w:proofErr w:type="spellStart"/>
      <w:r w:rsidRPr="00D51870">
        <w:rPr>
          <w:lang w:val="es-ES_tradnl"/>
        </w:rPr>
        <w:t>way</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will</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opportunity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make</w:t>
      </w:r>
      <w:proofErr w:type="spellEnd"/>
      <w:r w:rsidRPr="00D51870">
        <w:rPr>
          <w:lang w:val="es-ES_tradnl"/>
        </w:rPr>
        <w:t xml:space="preserve"> </w:t>
      </w:r>
      <w:proofErr w:type="spellStart"/>
      <w:r w:rsidRPr="00D51870">
        <w:rPr>
          <w:lang w:val="es-ES_tradnl"/>
        </w:rPr>
        <w:t>purchases</w:t>
      </w:r>
      <w:proofErr w:type="spellEnd"/>
      <w:r w:rsidRPr="00D51870">
        <w:rPr>
          <w:lang w:val="es-ES_tradnl"/>
        </w:rPr>
        <w:t xml:space="preserve"> in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are </w:t>
      </w:r>
      <w:proofErr w:type="spellStart"/>
      <w:r w:rsidRPr="00D51870">
        <w:rPr>
          <w:lang w:val="es-ES_tradnl"/>
        </w:rPr>
        <w:t>registered</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contributing</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an</w:t>
      </w:r>
      <w:proofErr w:type="spellEnd"/>
      <w:r w:rsidRPr="00D51870">
        <w:rPr>
          <w:lang w:val="es-ES_tradnl"/>
        </w:rPr>
        <w:t xml:space="preserve"> </w:t>
      </w:r>
      <w:proofErr w:type="spellStart"/>
      <w:r w:rsidRPr="00D51870">
        <w:rPr>
          <w:lang w:val="es-ES_tradnl"/>
        </w:rPr>
        <w:t>increase</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number</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sales in </w:t>
      </w:r>
      <w:proofErr w:type="spellStart"/>
      <w:r w:rsidRPr="00D51870">
        <w:rPr>
          <w:lang w:val="es-ES_tradnl"/>
        </w:rPr>
        <w:t>commerce</w:t>
      </w:r>
      <w:proofErr w:type="spellEnd"/>
      <w:r w:rsidRPr="00D51870">
        <w:rPr>
          <w:lang w:val="es-ES_tradnl"/>
        </w:rPr>
        <w:t>.</w:t>
      </w:r>
    </w:p>
    <w:p w14:paraId="5E994F93" w14:textId="77777777" w:rsidR="00D477CC" w:rsidRPr="00D51870" w:rsidRDefault="00D477CC" w:rsidP="00D477CC">
      <w:pPr>
        <w:jc w:val="both"/>
        <w:rPr>
          <w:lang w:val="es-ES_tradnl"/>
        </w:rPr>
      </w:pPr>
    </w:p>
    <w:p w14:paraId="58429705" w14:textId="600A29B8"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proofErr w:type="spellStart"/>
      <w:r w:rsidRPr="00D51870">
        <w:rPr>
          <w:b/>
          <w:sz w:val="28"/>
          <w:lang w:val="es-ES_tradnl"/>
        </w:rPr>
        <w:t>Keywords</w:t>
      </w:r>
      <w:proofErr w:type="spellEnd"/>
      <w:r w:rsidRPr="00D51870">
        <w:rPr>
          <w:b/>
          <w:sz w:val="28"/>
          <w:lang w:val="es-ES_tradnl"/>
        </w:rPr>
        <w:t>:</w:t>
      </w:r>
      <w:r w:rsidRPr="00D51870">
        <w:rPr>
          <w:b/>
          <w:lang w:val="es-ES_tradnl"/>
        </w:rPr>
        <w:t xml:space="preserve">  </w:t>
      </w:r>
      <w:r w:rsidR="00D477CC" w:rsidRPr="00D51870">
        <w:rPr>
          <w:b/>
          <w:lang w:val="es-ES_tradnl"/>
        </w:rPr>
        <w:t xml:space="preserve">Java, </w:t>
      </w:r>
      <w:proofErr w:type="spellStart"/>
      <w:r w:rsidR="00D477CC" w:rsidRPr="00D51870">
        <w:rPr>
          <w:b/>
          <w:lang w:val="es-ES_tradnl"/>
        </w:rPr>
        <w:t>JavaFX</w:t>
      </w:r>
      <w:proofErr w:type="spellEnd"/>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xml:space="preserve">, </w:t>
      </w:r>
      <w:proofErr w:type="spellStart"/>
      <w:r w:rsidR="00D477CC" w:rsidRPr="00D51870">
        <w:rPr>
          <w:b/>
          <w:lang w:val="es-ES_tradnl"/>
        </w:rPr>
        <w:t>database</w:t>
      </w:r>
      <w:proofErr w:type="spellEnd"/>
      <w:r w:rsidR="00D477CC" w:rsidRPr="00D51870">
        <w:rPr>
          <w:b/>
          <w:lang w:val="es-ES_tradnl"/>
        </w:rPr>
        <w:t>, use case</w:t>
      </w:r>
      <w:r w:rsidR="000C63C9" w:rsidRPr="00D51870">
        <w:rPr>
          <w:b/>
          <w:lang w:val="es-ES_tradnl"/>
        </w:rPr>
        <w:t xml:space="preserve">, </w:t>
      </w:r>
      <w:proofErr w:type="spellStart"/>
      <w:r w:rsidR="000C63C9" w:rsidRPr="00D51870">
        <w:rPr>
          <w:b/>
          <w:lang w:val="es-ES_tradnl"/>
        </w:rPr>
        <w:t>requirement</w:t>
      </w:r>
      <w:r w:rsidR="00EC3A2E" w:rsidRPr="00D51870">
        <w:rPr>
          <w:b/>
          <w:lang w:val="es-ES_tradnl"/>
        </w:rPr>
        <w:t>s</w:t>
      </w:r>
      <w:proofErr w:type="spellEnd"/>
      <w:r w:rsidR="00874DDA" w:rsidRPr="00D51870">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3454642"/>
      <w:r w:rsidRPr="00D51870">
        <w:rPr>
          <w:lang w:val="es-ES_tradnl"/>
        </w:rPr>
        <w:t>Índice</w:t>
      </w:r>
      <w:bookmarkEnd w:id="5"/>
    </w:p>
    <w:p w14:paraId="64570E8E" w14:textId="151C4C39" w:rsidR="00476F37"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476F37" w:rsidRPr="008F3E99">
        <w:rPr>
          <w:noProof/>
          <w:lang w:val="es-ES_tradnl"/>
        </w:rPr>
        <w:t>Resumen</w:t>
      </w:r>
      <w:r w:rsidR="00476F37">
        <w:rPr>
          <w:noProof/>
        </w:rPr>
        <w:tab/>
      </w:r>
      <w:r w:rsidR="00476F37">
        <w:rPr>
          <w:noProof/>
        </w:rPr>
        <w:fldChar w:fldCharType="begin"/>
      </w:r>
      <w:r w:rsidR="00476F37">
        <w:rPr>
          <w:noProof/>
        </w:rPr>
        <w:instrText xml:space="preserve"> PAGEREF _Toc143454640 \h </w:instrText>
      </w:r>
      <w:r w:rsidR="00476F37">
        <w:rPr>
          <w:noProof/>
        </w:rPr>
      </w:r>
      <w:r w:rsidR="00476F37">
        <w:rPr>
          <w:noProof/>
        </w:rPr>
        <w:fldChar w:fldCharType="separate"/>
      </w:r>
      <w:r w:rsidR="00476F37">
        <w:rPr>
          <w:noProof/>
        </w:rPr>
        <w:t>1</w:t>
      </w:r>
      <w:r w:rsidR="00476F37">
        <w:rPr>
          <w:noProof/>
        </w:rPr>
        <w:fldChar w:fldCharType="end"/>
      </w:r>
    </w:p>
    <w:p w14:paraId="7AD6517F" w14:textId="4C94ACF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Abstract</w:t>
      </w:r>
      <w:r>
        <w:rPr>
          <w:noProof/>
        </w:rPr>
        <w:tab/>
      </w:r>
      <w:r>
        <w:rPr>
          <w:noProof/>
        </w:rPr>
        <w:fldChar w:fldCharType="begin"/>
      </w:r>
      <w:r>
        <w:rPr>
          <w:noProof/>
        </w:rPr>
        <w:instrText xml:space="preserve"> PAGEREF _Toc143454641 \h </w:instrText>
      </w:r>
      <w:r>
        <w:rPr>
          <w:noProof/>
        </w:rPr>
      </w:r>
      <w:r>
        <w:rPr>
          <w:noProof/>
        </w:rPr>
        <w:fldChar w:fldCharType="separate"/>
      </w:r>
      <w:r>
        <w:rPr>
          <w:noProof/>
        </w:rPr>
        <w:t>1</w:t>
      </w:r>
      <w:r>
        <w:rPr>
          <w:noProof/>
        </w:rPr>
        <w:fldChar w:fldCharType="end"/>
      </w:r>
    </w:p>
    <w:p w14:paraId="0B017545" w14:textId="205CE439"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Índice</w:t>
      </w:r>
      <w:r>
        <w:rPr>
          <w:noProof/>
        </w:rPr>
        <w:tab/>
      </w:r>
      <w:r>
        <w:rPr>
          <w:noProof/>
        </w:rPr>
        <w:fldChar w:fldCharType="begin"/>
      </w:r>
      <w:r>
        <w:rPr>
          <w:noProof/>
        </w:rPr>
        <w:instrText xml:space="preserve"> PAGEREF _Toc143454642 \h </w:instrText>
      </w:r>
      <w:r>
        <w:rPr>
          <w:noProof/>
        </w:rPr>
      </w:r>
      <w:r>
        <w:rPr>
          <w:noProof/>
        </w:rPr>
        <w:fldChar w:fldCharType="separate"/>
      </w:r>
      <w:r>
        <w:rPr>
          <w:noProof/>
        </w:rPr>
        <w:t>1</w:t>
      </w:r>
      <w:r>
        <w:rPr>
          <w:noProof/>
        </w:rPr>
        <w:fldChar w:fldCharType="end"/>
      </w:r>
    </w:p>
    <w:p w14:paraId="51FC7C8E" w14:textId="7147F41F"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Introducción</w:t>
      </w:r>
      <w:r>
        <w:rPr>
          <w:noProof/>
        </w:rPr>
        <w:tab/>
      </w:r>
      <w:r>
        <w:rPr>
          <w:noProof/>
        </w:rPr>
        <w:fldChar w:fldCharType="begin"/>
      </w:r>
      <w:r>
        <w:rPr>
          <w:noProof/>
        </w:rPr>
        <w:instrText xml:space="preserve"> PAGEREF _Toc143454643 \h </w:instrText>
      </w:r>
      <w:r>
        <w:rPr>
          <w:noProof/>
        </w:rPr>
      </w:r>
      <w:r>
        <w:rPr>
          <w:noProof/>
        </w:rPr>
        <w:fldChar w:fldCharType="separate"/>
      </w:r>
      <w:r>
        <w:rPr>
          <w:noProof/>
        </w:rPr>
        <w:t>1</w:t>
      </w:r>
      <w:r>
        <w:rPr>
          <w:noProof/>
        </w:rPr>
        <w:fldChar w:fldCharType="end"/>
      </w:r>
    </w:p>
    <w:p w14:paraId="5E433F08" w14:textId="388213C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1.1 Motivación</w:t>
      </w:r>
      <w:r>
        <w:rPr>
          <w:noProof/>
        </w:rPr>
        <w:tab/>
      </w:r>
      <w:r>
        <w:rPr>
          <w:noProof/>
        </w:rPr>
        <w:fldChar w:fldCharType="begin"/>
      </w:r>
      <w:r>
        <w:rPr>
          <w:noProof/>
        </w:rPr>
        <w:instrText xml:space="preserve"> PAGEREF _Toc143454644 \h </w:instrText>
      </w:r>
      <w:r>
        <w:rPr>
          <w:noProof/>
        </w:rPr>
      </w:r>
      <w:r>
        <w:rPr>
          <w:noProof/>
        </w:rPr>
        <w:fldChar w:fldCharType="separate"/>
      </w:r>
      <w:r>
        <w:rPr>
          <w:noProof/>
        </w:rPr>
        <w:t>1</w:t>
      </w:r>
      <w:r>
        <w:rPr>
          <w:noProof/>
        </w:rPr>
        <w:fldChar w:fldCharType="end"/>
      </w:r>
    </w:p>
    <w:p w14:paraId="54D601E1" w14:textId="441F23E8"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1.2 Objetivos</w:t>
      </w:r>
      <w:r>
        <w:rPr>
          <w:noProof/>
        </w:rPr>
        <w:tab/>
      </w:r>
      <w:r>
        <w:rPr>
          <w:noProof/>
        </w:rPr>
        <w:fldChar w:fldCharType="begin"/>
      </w:r>
      <w:r>
        <w:rPr>
          <w:noProof/>
        </w:rPr>
        <w:instrText xml:space="preserve"> PAGEREF _Toc143454645 \h </w:instrText>
      </w:r>
      <w:r>
        <w:rPr>
          <w:noProof/>
        </w:rPr>
      </w:r>
      <w:r>
        <w:rPr>
          <w:noProof/>
        </w:rPr>
        <w:fldChar w:fldCharType="separate"/>
      </w:r>
      <w:r>
        <w:rPr>
          <w:noProof/>
        </w:rPr>
        <w:t>2</w:t>
      </w:r>
      <w:r>
        <w:rPr>
          <w:noProof/>
        </w:rPr>
        <w:fldChar w:fldCharType="end"/>
      </w:r>
    </w:p>
    <w:p w14:paraId="3112E4C3" w14:textId="17FEE5C1"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1.3 Estructura de la memoria</w:t>
      </w:r>
      <w:r>
        <w:rPr>
          <w:noProof/>
        </w:rPr>
        <w:tab/>
      </w:r>
      <w:r>
        <w:rPr>
          <w:noProof/>
        </w:rPr>
        <w:fldChar w:fldCharType="begin"/>
      </w:r>
      <w:r>
        <w:rPr>
          <w:noProof/>
        </w:rPr>
        <w:instrText xml:space="preserve"> PAGEREF _Toc143454646 \h </w:instrText>
      </w:r>
      <w:r>
        <w:rPr>
          <w:noProof/>
        </w:rPr>
      </w:r>
      <w:r>
        <w:rPr>
          <w:noProof/>
        </w:rPr>
        <w:fldChar w:fldCharType="separate"/>
      </w:r>
      <w:r>
        <w:rPr>
          <w:noProof/>
        </w:rPr>
        <w:t>2</w:t>
      </w:r>
      <w:r>
        <w:rPr>
          <w:noProof/>
        </w:rPr>
        <w:fldChar w:fldCharType="end"/>
      </w:r>
    </w:p>
    <w:p w14:paraId="3CDEE661" w14:textId="52370C0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1.4 Tecnologías de desarrollo</w:t>
      </w:r>
      <w:r>
        <w:rPr>
          <w:noProof/>
        </w:rPr>
        <w:tab/>
      </w:r>
      <w:r>
        <w:rPr>
          <w:noProof/>
        </w:rPr>
        <w:fldChar w:fldCharType="begin"/>
      </w:r>
      <w:r>
        <w:rPr>
          <w:noProof/>
        </w:rPr>
        <w:instrText xml:space="preserve"> PAGEREF _Toc143454647 \h </w:instrText>
      </w:r>
      <w:r>
        <w:rPr>
          <w:noProof/>
        </w:rPr>
      </w:r>
      <w:r>
        <w:rPr>
          <w:noProof/>
        </w:rPr>
        <w:fldChar w:fldCharType="separate"/>
      </w:r>
      <w:r>
        <w:rPr>
          <w:noProof/>
        </w:rPr>
        <w:t>3</w:t>
      </w:r>
      <w:r>
        <w:rPr>
          <w:noProof/>
        </w:rPr>
        <w:fldChar w:fldCharType="end"/>
      </w:r>
    </w:p>
    <w:p w14:paraId="4E38F366" w14:textId="5FC23CE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1.5 Metodología de trabajo</w:t>
      </w:r>
      <w:r>
        <w:rPr>
          <w:noProof/>
        </w:rPr>
        <w:tab/>
      </w:r>
      <w:r>
        <w:rPr>
          <w:noProof/>
        </w:rPr>
        <w:fldChar w:fldCharType="begin"/>
      </w:r>
      <w:r>
        <w:rPr>
          <w:noProof/>
        </w:rPr>
        <w:instrText xml:space="preserve"> PAGEREF _Toc143454648 \h </w:instrText>
      </w:r>
      <w:r>
        <w:rPr>
          <w:noProof/>
        </w:rPr>
      </w:r>
      <w:r>
        <w:rPr>
          <w:noProof/>
        </w:rPr>
        <w:fldChar w:fldCharType="separate"/>
      </w:r>
      <w:r>
        <w:rPr>
          <w:noProof/>
        </w:rPr>
        <w:t>4</w:t>
      </w:r>
      <w:r>
        <w:rPr>
          <w:noProof/>
        </w:rPr>
        <w:fldChar w:fldCharType="end"/>
      </w:r>
    </w:p>
    <w:p w14:paraId="79DE79ED" w14:textId="45B8884E"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Análisis</w:t>
      </w:r>
      <w:r>
        <w:rPr>
          <w:noProof/>
        </w:rPr>
        <w:tab/>
      </w:r>
      <w:r>
        <w:rPr>
          <w:noProof/>
        </w:rPr>
        <w:fldChar w:fldCharType="begin"/>
      </w:r>
      <w:r>
        <w:rPr>
          <w:noProof/>
        </w:rPr>
        <w:instrText xml:space="preserve"> PAGEREF _Toc143454649 \h </w:instrText>
      </w:r>
      <w:r>
        <w:rPr>
          <w:noProof/>
        </w:rPr>
      </w:r>
      <w:r>
        <w:rPr>
          <w:noProof/>
        </w:rPr>
        <w:fldChar w:fldCharType="separate"/>
      </w:r>
      <w:r>
        <w:rPr>
          <w:noProof/>
        </w:rPr>
        <w:t>5</w:t>
      </w:r>
      <w:r>
        <w:rPr>
          <w:noProof/>
        </w:rPr>
        <w:fldChar w:fldCharType="end"/>
      </w:r>
    </w:p>
    <w:p w14:paraId="66F86C2F" w14:textId="3DCA53E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2.1 Obtención de requisitos</w:t>
      </w:r>
      <w:r>
        <w:rPr>
          <w:noProof/>
        </w:rPr>
        <w:tab/>
      </w:r>
      <w:r>
        <w:rPr>
          <w:noProof/>
        </w:rPr>
        <w:fldChar w:fldCharType="begin"/>
      </w:r>
      <w:r>
        <w:rPr>
          <w:noProof/>
        </w:rPr>
        <w:instrText xml:space="preserve"> PAGEREF _Toc143454650 \h </w:instrText>
      </w:r>
      <w:r>
        <w:rPr>
          <w:noProof/>
        </w:rPr>
      </w:r>
      <w:r>
        <w:rPr>
          <w:noProof/>
        </w:rPr>
        <w:fldChar w:fldCharType="separate"/>
      </w:r>
      <w:r>
        <w:rPr>
          <w:noProof/>
        </w:rPr>
        <w:t>5</w:t>
      </w:r>
      <w:r>
        <w:rPr>
          <w:noProof/>
        </w:rPr>
        <w:fldChar w:fldCharType="end"/>
      </w:r>
    </w:p>
    <w:p w14:paraId="635B4746" w14:textId="31A40BD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2.2 Actores</w:t>
      </w:r>
      <w:r>
        <w:rPr>
          <w:noProof/>
        </w:rPr>
        <w:tab/>
      </w:r>
      <w:r>
        <w:rPr>
          <w:noProof/>
        </w:rPr>
        <w:fldChar w:fldCharType="begin"/>
      </w:r>
      <w:r>
        <w:rPr>
          <w:noProof/>
        </w:rPr>
        <w:instrText xml:space="preserve"> PAGEREF _Toc143454651 \h </w:instrText>
      </w:r>
      <w:r>
        <w:rPr>
          <w:noProof/>
        </w:rPr>
      </w:r>
      <w:r>
        <w:rPr>
          <w:noProof/>
        </w:rPr>
        <w:fldChar w:fldCharType="separate"/>
      </w:r>
      <w:r>
        <w:rPr>
          <w:noProof/>
        </w:rPr>
        <w:t>6</w:t>
      </w:r>
      <w:r>
        <w:rPr>
          <w:noProof/>
        </w:rPr>
        <w:fldChar w:fldCharType="end"/>
      </w:r>
    </w:p>
    <w:p w14:paraId="3FCA4077" w14:textId="7871F8C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2.3 Requisitos funcionales</w:t>
      </w:r>
      <w:r>
        <w:rPr>
          <w:noProof/>
        </w:rPr>
        <w:tab/>
      </w:r>
      <w:r>
        <w:rPr>
          <w:noProof/>
        </w:rPr>
        <w:fldChar w:fldCharType="begin"/>
      </w:r>
      <w:r>
        <w:rPr>
          <w:noProof/>
        </w:rPr>
        <w:instrText xml:space="preserve"> PAGEREF _Toc143454652 \h </w:instrText>
      </w:r>
      <w:r>
        <w:rPr>
          <w:noProof/>
        </w:rPr>
      </w:r>
      <w:r>
        <w:rPr>
          <w:noProof/>
        </w:rPr>
        <w:fldChar w:fldCharType="separate"/>
      </w:r>
      <w:r>
        <w:rPr>
          <w:noProof/>
        </w:rPr>
        <w:t>6</w:t>
      </w:r>
      <w:r>
        <w:rPr>
          <w:noProof/>
        </w:rPr>
        <w:fldChar w:fldCharType="end"/>
      </w:r>
    </w:p>
    <w:p w14:paraId="4D17EE9F" w14:textId="3A08C28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2.3.1 Requisitos administrador</w:t>
      </w:r>
      <w:r>
        <w:rPr>
          <w:noProof/>
        </w:rPr>
        <w:tab/>
      </w:r>
      <w:r>
        <w:rPr>
          <w:noProof/>
        </w:rPr>
        <w:fldChar w:fldCharType="begin"/>
      </w:r>
      <w:r>
        <w:rPr>
          <w:noProof/>
        </w:rPr>
        <w:instrText xml:space="preserve"> PAGEREF _Toc143454653 \h </w:instrText>
      </w:r>
      <w:r>
        <w:rPr>
          <w:noProof/>
        </w:rPr>
      </w:r>
      <w:r>
        <w:rPr>
          <w:noProof/>
        </w:rPr>
        <w:fldChar w:fldCharType="separate"/>
      </w:r>
      <w:r>
        <w:rPr>
          <w:noProof/>
        </w:rPr>
        <w:t>6</w:t>
      </w:r>
      <w:r>
        <w:rPr>
          <w:noProof/>
        </w:rPr>
        <w:fldChar w:fldCharType="end"/>
      </w:r>
    </w:p>
    <w:p w14:paraId="2A2A17FD" w14:textId="775E327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2.3.2 Requisitos del cliente</w:t>
      </w:r>
      <w:r>
        <w:rPr>
          <w:noProof/>
        </w:rPr>
        <w:tab/>
      </w:r>
      <w:r>
        <w:rPr>
          <w:noProof/>
        </w:rPr>
        <w:fldChar w:fldCharType="begin"/>
      </w:r>
      <w:r>
        <w:rPr>
          <w:noProof/>
        </w:rPr>
        <w:instrText xml:space="preserve"> PAGEREF _Toc143454654 \h </w:instrText>
      </w:r>
      <w:r>
        <w:rPr>
          <w:noProof/>
        </w:rPr>
      </w:r>
      <w:r>
        <w:rPr>
          <w:noProof/>
        </w:rPr>
        <w:fldChar w:fldCharType="separate"/>
      </w:r>
      <w:r>
        <w:rPr>
          <w:noProof/>
        </w:rPr>
        <w:t>9</w:t>
      </w:r>
      <w:r>
        <w:rPr>
          <w:noProof/>
        </w:rPr>
        <w:fldChar w:fldCharType="end"/>
      </w:r>
    </w:p>
    <w:p w14:paraId="2BE710AA" w14:textId="4296CE0A"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2.3.3 Requisitos del comercio</w:t>
      </w:r>
      <w:r>
        <w:rPr>
          <w:noProof/>
        </w:rPr>
        <w:tab/>
      </w:r>
      <w:r>
        <w:rPr>
          <w:noProof/>
        </w:rPr>
        <w:fldChar w:fldCharType="begin"/>
      </w:r>
      <w:r>
        <w:rPr>
          <w:noProof/>
        </w:rPr>
        <w:instrText xml:space="preserve"> PAGEREF _Toc143454655 \h </w:instrText>
      </w:r>
      <w:r>
        <w:rPr>
          <w:noProof/>
        </w:rPr>
      </w:r>
      <w:r>
        <w:rPr>
          <w:noProof/>
        </w:rPr>
        <w:fldChar w:fldCharType="separate"/>
      </w:r>
      <w:r>
        <w:rPr>
          <w:noProof/>
        </w:rPr>
        <w:t>11</w:t>
      </w:r>
      <w:r>
        <w:rPr>
          <w:noProof/>
        </w:rPr>
        <w:fldChar w:fldCharType="end"/>
      </w:r>
    </w:p>
    <w:p w14:paraId="5A7715BC" w14:textId="53BD52ED"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2.3.4 Requisitos usuario anónimo</w:t>
      </w:r>
      <w:r>
        <w:rPr>
          <w:noProof/>
        </w:rPr>
        <w:tab/>
      </w:r>
      <w:r>
        <w:rPr>
          <w:noProof/>
        </w:rPr>
        <w:fldChar w:fldCharType="begin"/>
      </w:r>
      <w:r>
        <w:rPr>
          <w:noProof/>
        </w:rPr>
        <w:instrText xml:space="preserve"> PAGEREF _Toc143454656 \h </w:instrText>
      </w:r>
      <w:r>
        <w:rPr>
          <w:noProof/>
        </w:rPr>
      </w:r>
      <w:r>
        <w:rPr>
          <w:noProof/>
        </w:rPr>
        <w:fldChar w:fldCharType="separate"/>
      </w:r>
      <w:r>
        <w:rPr>
          <w:noProof/>
        </w:rPr>
        <w:t>13</w:t>
      </w:r>
      <w:r>
        <w:rPr>
          <w:noProof/>
        </w:rPr>
        <w:fldChar w:fldCharType="end"/>
      </w:r>
    </w:p>
    <w:p w14:paraId="2589AE2E" w14:textId="2D7AD28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2.4 Requisitos no funcionales</w:t>
      </w:r>
      <w:r>
        <w:rPr>
          <w:noProof/>
        </w:rPr>
        <w:tab/>
      </w:r>
      <w:r>
        <w:rPr>
          <w:noProof/>
        </w:rPr>
        <w:fldChar w:fldCharType="begin"/>
      </w:r>
      <w:r>
        <w:rPr>
          <w:noProof/>
        </w:rPr>
        <w:instrText xml:space="preserve"> PAGEREF _Toc143454657 \h </w:instrText>
      </w:r>
      <w:r>
        <w:rPr>
          <w:noProof/>
        </w:rPr>
      </w:r>
      <w:r>
        <w:rPr>
          <w:noProof/>
        </w:rPr>
        <w:fldChar w:fldCharType="separate"/>
      </w:r>
      <w:r>
        <w:rPr>
          <w:noProof/>
        </w:rPr>
        <w:t>14</w:t>
      </w:r>
      <w:r>
        <w:rPr>
          <w:noProof/>
        </w:rPr>
        <w:fldChar w:fldCharType="end"/>
      </w:r>
    </w:p>
    <w:p w14:paraId="2DEBEF3B" w14:textId="495EF41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2.5 Requisitos a futuro</w:t>
      </w:r>
      <w:r>
        <w:rPr>
          <w:noProof/>
        </w:rPr>
        <w:tab/>
      </w:r>
      <w:r>
        <w:rPr>
          <w:noProof/>
        </w:rPr>
        <w:fldChar w:fldCharType="begin"/>
      </w:r>
      <w:r>
        <w:rPr>
          <w:noProof/>
        </w:rPr>
        <w:instrText xml:space="preserve"> PAGEREF _Toc143454658 \h </w:instrText>
      </w:r>
      <w:r>
        <w:rPr>
          <w:noProof/>
        </w:rPr>
      </w:r>
      <w:r>
        <w:rPr>
          <w:noProof/>
        </w:rPr>
        <w:fldChar w:fldCharType="separate"/>
      </w:r>
      <w:r>
        <w:rPr>
          <w:noProof/>
        </w:rPr>
        <w:t>16</w:t>
      </w:r>
      <w:r>
        <w:rPr>
          <w:noProof/>
        </w:rPr>
        <w:fldChar w:fldCharType="end"/>
      </w:r>
    </w:p>
    <w:p w14:paraId="4F458013" w14:textId="7A076E67"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Diagramas del sistema</w:t>
      </w:r>
      <w:r>
        <w:rPr>
          <w:noProof/>
        </w:rPr>
        <w:tab/>
      </w:r>
      <w:r>
        <w:rPr>
          <w:noProof/>
        </w:rPr>
        <w:fldChar w:fldCharType="begin"/>
      </w:r>
      <w:r>
        <w:rPr>
          <w:noProof/>
        </w:rPr>
        <w:instrText xml:space="preserve"> PAGEREF _Toc143454659 \h </w:instrText>
      </w:r>
      <w:r>
        <w:rPr>
          <w:noProof/>
        </w:rPr>
      </w:r>
      <w:r>
        <w:rPr>
          <w:noProof/>
        </w:rPr>
        <w:fldChar w:fldCharType="separate"/>
      </w:r>
      <w:r>
        <w:rPr>
          <w:noProof/>
        </w:rPr>
        <w:t>19</w:t>
      </w:r>
      <w:r>
        <w:rPr>
          <w:noProof/>
        </w:rPr>
        <w:fldChar w:fldCharType="end"/>
      </w:r>
    </w:p>
    <w:p w14:paraId="384F4A58" w14:textId="44E1587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3.1 Contexto y objetivo</w:t>
      </w:r>
      <w:r>
        <w:rPr>
          <w:noProof/>
        </w:rPr>
        <w:tab/>
      </w:r>
      <w:r>
        <w:rPr>
          <w:noProof/>
        </w:rPr>
        <w:fldChar w:fldCharType="begin"/>
      </w:r>
      <w:r>
        <w:rPr>
          <w:noProof/>
        </w:rPr>
        <w:instrText xml:space="preserve"> PAGEREF _Toc143454660 \h </w:instrText>
      </w:r>
      <w:r>
        <w:rPr>
          <w:noProof/>
        </w:rPr>
      </w:r>
      <w:r>
        <w:rPr>
          <w:noProof/>
        </w:rPr>
        <w:fldChar w:fldCharType="separate"/>
      </w:r>
      <w:r>
        <w:rPr>
          <w:noProof/>
        </w:rPr>
        <w:t>19</w:t>
      </w:r>
      <w:r>
        <w:rPr>
          <w:noProof/>
        </w:rPr>
        <w:fldChar w:fldCharType="end"/>
      </w:r>
    </w:p>
    <w:p w14:paraId="54E3EBF5" w14:textId="4021194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3.2 Casos de uso</w:t>
      </w:r>
      <w:r>
        <w:rPr>
          <w:noProof/>
        </w:rPr>
        <w:tab/>
      </w:r>
      <w:r>
        <w:rPr>
          <w:noProof/>
        </w:rPr>
        <w:fldChar w:fldCharType="begin"/>
      </w:r>
      <w:r>
        <w:rPr>
          <w:noProof/>
        </w:rPr>
        <w:instrText xml:space="preserve"> PAGEREF _Toc143454661 \h </w:instrText>
      </w:r>
      <w:r>
        <w:rPr>
          <w:noProof/>
        </w:rPr>
      </w:r>
      <w:r>
        <w:rPr>
          <w:noProof/>
        </w:rPr>
        <w:fldChar w:fldCharType="separate"/>
      </w:r>
      <w:r>
        <w:rPr>
          <w:noProof/>
        </w:rPr>
        <w:t>19</w:t>
      </w:r>
      <w:r>
        <w:rPr>
          <w:noProof/>
        </w:rPr>
        <w:fldChar w:fldCharType="end"/>
      </w:r>
    </w:p>
    <w:p w14:paraId="46DFF59D" w14:textId="1B086DD7"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3.2.1 Administrador</w:t>
      </w:r>
      <w:r>
        <w:rPr>
          <w:noProof/>
        </w:rPr>
        <w:tab/>
      </w:r>
      <w:r>
        <w:rPr>
          <w:noProof/>
        </w:rPr>
        <w:fldChar w:fldCharType="begin"/>
      </w:r>
      <w:r>
        <w:rPr>
          <w:noProof/>
        </w:rPr>
        <w:instrText xml:space="preserve"> PAGEREF _Toc143454662 \h </w:instrText>
      </w:r>
      <w:r>
        <w:rPr>
          <w:noProof/>
        </w:rPr>
      </w:r>
      <w:r>
        <w:rPr>
          <w:noProof/>
        </w:rPr>
        <w:fldChar w:fldCharType="separate"/>
      </w:r>
      <w:r>
        <w:rPr>
          <w:noProof/>
        </w:rPr>
        <w:t>20</w:t>
      </w:r>
      <w:r>
        <w:rPr>
          <w:noProof/>
        </w:rPr>
        <w:fldChar w:fldCharType="end"/>
      </w:r>
    </w:p>
    <w:p w14:paraId="18DE592F" w14:textId="34D5863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3.2.2 Comercio</w:t>
      </w:r>
      <w:r>
        <w:rPr>
          <w:noProof/>
        </w:rPr>
        <w:tab/>
      </w:r>
      <w:r>
        <w:rPr>
          <w:noProof/>
        </w:rPr>
        <w:fldChar w:fldCharType="begin"/>
      </w:r>
      <w:r>
        <w:rPr>
          <w:noProof/>
        </w:rPr>
        <w:instrText xml:space="preserve"> PAGEREF _Toc143454663 \h </w:instrText>
      </w:r>
      <w:r>
        <w:rPr>
          <w:noProof/>
        </w:rPr>
      </w:r>
      <w:r>
        <w:rPr>
          <w:noProof/>
        </w:rPr>
        <w:fldChar w:fldCharType="separate"/>
      </w:r>
      <w:r>
        <w:rPr>
          <w:noProof/>
        </w:rPr>
        <w:t>25</w:t>
      </w:r>
      <w:r>
        <w:rPr>
          <w:noProof/>
        </w:rPr>
        <w:fldChar w:fldCharType="end"/>
      </w:r>
    </w:p>
    <w:p w14:paraId="25102F0D" w14:textId="377BC20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3.2.3 Cliente</w:t>
      </w:r>
      <w:r>
        <w:rPr>
          <w:noProof/>
        </w:rPr>
        <w:tab/>
      </w:r>
      <w:r>
        <w:rPr>
          <w:noProof/>
        </w:rPr>
        <w:fldChar w:fldCharType="begin"/>
      </w:r>
      <w:r>
        <w:rPr>
          <w:noProof/>
        </w:rPr>
        <w:instrText xml:space="preserve"> PAGEREF _Toc143454664 \h </w:instrText>
      </w:r>
      <w:r>
        <w:rPr>
          <w:noProof/>
        </w:rPr>
      </w:r>
      <w:r>
        <w:rPr>
          <w:noProof/>
        </w:rPr>
        <w:fldChar w:fldCharType="separate"/>
      </w:r>
      <w:r>
        <w:rPr>
          <w:noProof/>
        </w:rPr>
        <w:t>31</w:t>
      </w:r>
      <w:r>
        <w:rPr>
          <w:noProof/>
        </w:rPr>
        <w:fldChar w:fldCharType="end"/>
      </w:r>
    </w:p>
    <w:p w14:paraId="78E9CA6E" w14:textId="30170DD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3.2.4 Anónimo</w:t>
      </w:r>
      <w:r>
        <w:rPr>
          <w:noProof/>
        </w:rPr>
        <w:tab/>
      </w:r>
      <w:r>
        <w:rPr>
          <w:noProof/>
        </w:rPr>
        <w:fldChar w:fldCharType="begin"/>
      </w:r>
      <w:r>
        <w:rPr>
          <w:noProof/>
        </w:rPr>
        <w:instrText xml:space="preserve"> PAGEREF _Toc143454665 \h </w:instrText>
      </w:r>
      <w:r>
        <w:rPr>
          <w:noProof/>
        </w:rPr>
      </w:r>
      <w:r>
        <w:rPr>
          <w:noProof/>
        </w:rPr>
        <w:fldChar w:fldCharType="separate"/>
      </w:r>
      <w:r>
        <w:rPr>
          <w:noProof/>
        </w:rPr>
        <w:t>35</w:t>
      </w:r>
      <w:r>
        <w:rPr>
          <w:noProof/>
        </w:rPr>
        <w:fldChar w:fldCharType="end"/>
      </w:r>
    </w:p>
    <w:p w14:paraId="3C07CD74" w14:textId="675BCBDB"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3.3 Diagramas de secuencia</w:t>
      </w:r>
      <w:r>
        <w:rPr>
          <w:noProof/>
        </w:rPr>
        <w:tab/>
      </w:r>
      <w:r>
        <w:rPr>
          <w:noProof/>
        </w:rPr>
        <w:fldChar w:fldCharType="begin"/>
      </w:r>
      <w:r>
        <w:rPr>
          <w:noProof/>
        </w:rPr>
        <w:instrText xml:space="preserve"> PAGEREF _Toc143454666 \h </w:instrText>
      </w:r>
      <w:r>
        <w:rPr>
          <w:noProof/>
        </w:rPr>
      </w:r>
      <w:r>
        <w:rPr>
          <w:noProof/>
        </w:rPr>
        <w:fldChar w:fldCharType="separate"/>
      </w:r>
      <w:r>
        <w:rPr>
          <w:noProof/>
        </w:rPr>
        <w:t>38</w:t>
      </w:r>
      <w:r>
        <w:rPr>
          <w:noProof/>
        </w:rPr>
        <w:fldChar w:fldCharType="end"/>
      </w:r>
    </w:p>
    <w:p w14:paraId="1261BFC6" w14:textId="35A78FF4"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3.3.1 Registrar usuario</w:t>
      </w:r>
      <w:r>
        <w:rPr>
          <w:noProof/>
        </w:rPr>
        <w:tab/>
      </w:r>
      <w:r>
        <w:rPr>
          <w:noProof/>
        </w:rPr>
        <w:fldChar w:fldCharType="begin"/>
      </w:r>
      <w:r>
        <w:rPr>
          <w:noProof/>
        </w:rPr>
        <w:instrText xml:space="preserve"> PAGEREF _Toc143454667 \h </w:instrText>
      </w:r>
      <w:r>
        <w:rPr>
          <w:noProof/>
        </w:rPr>
      </w:r>
      <w:r>
        <w:rPr>
          <w:noProof/>
        </w:rPr>
        <w:fldChar w:fldCharType="separate"/>
      </w:r>
      <w:r>
        <w:rPr>
          <w:noProof/>
        </w:rPr>
        <w:t>39</w:t>
      </w:r>
      <w:r>
        <w:rPr>
          <w:noProof/>
        </w:rPr>
        <w:fldChar w:fldCharType="end"/>
      </w:r>
    </w:p>
    <w:p w14:paraId="4B06C03B" w14:textId="7467EB7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3.3.2 Solicitud acceso a la plataforma</w:t>
      </w:r>
      <w:r>
        <w:rPr>
          <w:noProof/>
        </w:rPr>
        <w:tab/>
      </w:r>
      <w:r>
        <w:rPr>
          <w:noProof/>
        </w:rPr>
        <w:fldChar w:fldCharType="begin"/>
      </w:r>
      <w:r>
        <w:rPr>
          <w:noProof/>
        </w:rPr>
        <w:instrText xml:space="preserve"> PAGEREF _Toc143454668 \h </w:instrText>
      </w:r>
      <w:r>
        <w:rPr>
          <w:noProof/>
        </w:rPr>
      </w:r>
      <w:r>
        <w:rPr>
          <w:noProof/>
        </w:rPr>
        <w:fldChar w:fldCharType="separate"/>
      </w:r>
      <w:r>
        <w:rPr>
          <w:noProof/>
        </w:rPr>
        <w:t>40</w:t>
      </w:r>
      <w:r>
        <w:rPr>
          <w:noProof/>
        </w:rPr>
        <w:fldChar w:fldCharType="end"/>
      </w:r>
    </w:p>
    <w:p w14:paraId="5D098534" w14:textId="7871D6C8"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3.3.3 Añadir producto al carrito</w:t>
      </w:r>
      <w:r>
        <w:rPr>
          <w:noProof/>
        </w:rPr>
        <w:tab/>
      </w:r>
      <w:r>
        <w:rPr>
          <w:noProof/>
        </w:rPr>
        <w:fldChar w:fldCharType="begin"/>
      </w:r>
      <w:r>
        <w:rPr>
          <w:noProof/>
        </w:rPr>
        <w:instrText xml:space="preserve"> PAGEREF _Toc143454669 \h </w:instrText>
      </w:r>
      <w:r>
        <w:rPr>
          <w:noProof/>
        </w:rPr>
      </w:r>
      <w:r>
        <w:rPr>
          <w:noProof/>
        </w:rPr>
        <w:fldChar w:fldCharType="separate"/>
      </w:r>
      <w:r>
        <w:rPr>
          <w:noProof/>
        </w:rPr>
        <w:t>41</w:t>
      </w:r>
      <w:r>
        <w:rPr>
          <w:noProof/>
        </w:rPr>
        <w:fldChar w:fldCharType="end"/>
      </w:r>
    </w:p>
    <w:p w14:paraId="5147F9B3" w14:textId="1032AA6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3.3.4 Creación de comercio</w:t>
      </w:r>
      <w:r>
        <w:rPr>
          <w:noProof/>
        </w:rPr>
        <w:tab/>
      </w:r>
      <w:r>
        <w:rPr>
          <w:noProof/>
        </w:rPr>
        <w:fldChar w:fldCharType="begin"/>
      </w:r>
      <w:r>
        <w:rPr>
          <w:noProof/>
        </w:rPr>
        <w:instrText xml:space="preserve"> PAGEREF _Toc143454670 \h </w:instrText>
      </w:r>
      <w:r>
        <w:rPr>
          <w:noProof/>
        </w:rPr>
      </w:r>
      <w:r>
        <w:rPr>
          <w:noProof/>
        </w:rPr>
        <w:fldChar w:fldCharType="separate"/>
      </w:r>
      <w:r>
        <w:rPr>
          <w:noProof/>
        </w:rPr>
        <w:t>41</w:t>
      </w:r>
      <w:r>
        <w:rPr>
          <w:noProof/>
        </w:rPr>
        <w:fldChar w:fldCharType="end"/>
      </w:r>
    </w:p>
    <w:p w14:paraId="514331C0" w14:textId="77C85B0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3.4 Diagrama de clases</w:t>
      </w:r>
      <w:r>
        <w:rPr>
          <w:noProof/>
        </w:rPr>
        <w:tab/>
      </w:r>
      <w:r>
        <w:rPr>
          <w:noProof/>
        </w:rPr>
        <w:fldChar w:fldCharType="begin"/>
      </w:r>
      <w:r>
        <w:rPr>
          <w:noProof/>
        </w:rPr>
        <w:instrText xml:space="preserve"> PAGEREF _Toc143454671 \h </w:instrText>
      </w:r>
      <w:r>
        <w:rPr>
          <w:noProof/>
        </w:rPr>
      </w:r>
      <w:r>
        <w:rPr>
          <w:noProof/>
        </w:rPr>
        <w:fldChar w:fldCharType="separate"/>
      </w:r>
      <w:r>
        <w:rPr>
          <w:noProof/>
        </w:rPr>
        <w:t>42</w:t>
      </w:r>
      <w:r>
        <w:rPr>
          <w:noProof/>
        </w:rPr>
        <w:fldChar w:fldCharType="end"/>
      </w:r>
    </w:p>
    <w:p w14:paraId="19D877E8" w14:textId="276B1BB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3.4.1 Diagrama de clases lógico</w:t>
      </w:r>
      <w:r>
        <w:rPr>
          <w:noProof/>
        </w:rPr>
        <w:tab/>
      </w:r>
      <w:r>
        <w:rPr>
          <w:noProof/>
        </w:rPr>
        <w:fldChar w:fldCharType="begin"/>
      </w:r>
      <w:r>
        <w:rPr>
          <w:noProof/>
        </w:rPr>
        <w:instrText xml:space="preserve"> PAGEREF _Toc143454672 \h </w:instrText>
      </w:r>
      <w:r>
        <w:rPr>
          <w:noProof/>
        </w:rPr>
      </w:r>
      <w:r>
        <w:rPr>
          <w:noProof/>
        </w:rPr>
        <w:fldChar w:fldCharType="separate"/>
      </w:r>
      <w:r>
        <w:rPr>
          <w:noProof/>
        </w:rPr>
        <w:t>43</w:t>
      </w:r>
      <w:r>
        <w:rPr>
          <w:noProof/>
        </w:rPr>
        <w:fldChar w:fldCharType="end"/>
      </w:r>
    </w:p>
    <w:p w14:paraId="207CBB00" w14:textId="01CB9DC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Implementación de la aplicación</w:t>
      </w:r>
      <w:r>
        <w:rPr>
          <w:noProof/>
        </w:rPr>
        <w:tab/>
      </w:r>
      <w:r>
        <w:rPr>
          <w:noProof/>
        </w:rPr>
        <w:fldChar w:fldCharType="begin"/>
      </w:r>
      <w:r>
        <w:rPr>
          <w:noProof/>
        </w:rPr>
        <w:instrText xml:space="preserve"> PAGEREF _Toc143454673 \h </w:instrText>
      </w:r>
      <w:r>
        <w:rPr>
          <w:noProof/>
        </w:rPr>
      </w:r>
      <w:r>
        <w:rPr>
          <w:noProof/>
        </w:rPr>
        <w:fldChar w:fldCharType="separate"/>
      </w:r>
      <w:r>
        <w:rPr>
          <w:noProof/>
        </w:rPr>
        <w:t>52</w:t>
      </w:r>
      <w:r>
        <w:rPr>
          <w:noProof/>
        </w:rPr>
        <w:fldChar w:fldCharType="end"/>
      </w:r>
    </w:p>
    <w:p w14:paraId="6C1EBFEC" w14:textId="7CDD9F1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4.1 Visión general</w:t>
      </w:r>
      <w:r>
        <w:rPr>
          <w:noProof/>
        </w:rPr>
        <w:tab/>
      </w:r>
      <w:r>
        <w:rPr>
          <w:noProof/>
        </w:rPr>
        <w:fldChar w:fldCharType="begin"/>
      </w:r>
      <w:r>
        <w:rPr>
          <w:noProof/>
        </w:rPr>
        <w:instrText xml:space="preserve"> PAGEREF _Toc143454674 \h </w:instrText>
      </w:r>
      <w:r>
        <w:rPr>
          <w:noProof/>
        </w:rPr>
      </w:r>
      <w:r>
        <w:rPr>
          <w:noProof/>
        </w:rPr>
        <w:fldChar w:fldCharType="separate"/>
      </w:r>
      <w:r>
        <w:rPr>
          <w:noProof/>
        </w:rPr>
        <w:t>52</w:t>
      </w:r>
      <w:r>
        <w:rPr>
          <w:noProof/>
        </w:rPr>
        <w:fldChar w:fldCharType="end"/>
      </w:r>
    </w:p>
    <w:p w14:paraId="72B5A12A" w14:textId="452B8B8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4.2 Planificación</w:t>
      </w:r>
      <w:r>
        <w:rPr>
          <w:noProof/>
        </w:rPr>
        <w:tab/>
      </w:r>
      <w:r>
        <w:rPr>
          <w:noProof/>
        </w:rPr>
        <w:fldChar w:fldCharType="begin"/>
      </w:r>
      <w:r>
        <w:rPr>
          <w:noProof/>
        </w:rPr>
        <w:instrText xml:space="preserve"> PAGEREF _Toc143454675 \h </w:instrText>
      </w:r>
      <w:r>
        <w:rPr>
          <w:noProof/>
        </w:rPr>
      </w:r>
      <w:r>
        <w:rPr>
          <w:noProof/>
        </w:rPr>
        <w:fldChar w:fldCharType="separate"/>
      </w:r>
      <w:r>
        <w:rPr>
          <w:noProof/>
        </w:rPr>
        <w:t>52</w:t>
      </w:r>
      <w:r>
        <w:rPr>
          <w:noProof/>
        </w:rPr>
        <w:fldChar w:fldCharType="end"/>
      </w:r>
    </w:p>
    <w:p w14:paraId="3CF4BFC5" w14:textId="7822CF2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4.3 Prototipado</w:t>
      </w:r>
      <w:r>
        <w:rPr>
          <w:noProof/>
        </w:rPr>
        <w:tab/>
      </w:r>
      <w:r>
        <w:rPr>
          <w:noProof/>
        </w:rPr>
        <w:fldChar w:fldCharType="begin"/>
      </w:r>
      <w:r>
        <w:rPr>
          <w:noProof/>
        </w:rPr>
        <w:instrText xml:space="preserve"> PAGEREF _Toc143454676 \h </w:instrText>
      </w:r>
      <w:r>
        <w:rPr>
          <w:noProof/>
        </w:rPr>
      </w:r>
      <w:r>
        <w:rPr>
          <w:noProof/>
        </w:rPr>
        <w:fldChar w:fldCharType="separate"/>
      </w:r>
      <w:r>
        <w:rPr>
          <w:noProof/>
        </w:rPr>
        <w:t>54</w:t>
      </w:r>
      <w:r>
        <w:rPr>
          <w:noProof/>
        </w:rPr>
        <w:fldChar w:fldCharType="end"/>
      </w:r>
    </w:p>
    <w:p w14:paraId="146DB79E" w14:textId="137B4AE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4.4 Desarrollo de la aplicación</w:t>
      </w:r>
      <w:r>
        <w:rPr>
          <w:noProof/>
        </w:rPr>
        <w:tab/>
      </w:r>
      <w:r>
        <w:rPr>
          <w:noProof/>
        </w:rPr>
        <w:fldChar w:fldCharType="begin"/>
      </w:r>
      <w:r>
        <w:rPr>
          <w:noProof/>
        </w:rPr>
        <w:instrText xml:space="preserve"> PAGEREF _Toc143454677 \h </w:instrText>
      </w:r>
      <w:r>
        <w:rPr>
          <w:noProof/>
        </w:rPr>
      </w:r>
      <w:r>
        <w:rPr>
          <w:noProof/>
        </w:rPr>
        <w:fldChar w:fldCharType="separate"/>
      </w:r>
      <w:r>
        <w:rPr>
          <w:noProof/>
        </w:rPr>
        <w:t>65</w:t>
      </w:r>
      <w:r>
        <w:rPr>
          <w:noProof/>
        </w:rPr>
        <w:fldChar w:fldCharType="end"/>
      </w:r>
    </w:p>
    <w:p w14:paraId="5029F413" w14:textId="243696D5"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4.5 Base de datos</w:t>
      </w:r>
      <w:r>
        <w:rPr>
          <w:noProof/>
        </w:rPr>
        <w:tab/>
      </w:r>
      <w:r>
        <w:rPr>
          <w:noProof/>
        </w:rPr>
        <w:fldChar w:fldCharType="begin"/>
      </w:r>
      <w:r>
        <w:rPr>
          <w:noProof/>
        </w:rPr>
        <w:instrText xml:space="preserve"> PAGEREF _Toc143454678 \h </w:instrText>
      </w:r>
      <w:r>
        <w:rPr>
          <w:noProof/>
        </w:rPr>
      </w:r>
      <w:r>
        <w:rPr>
          <w:noProof/>
        </w:rPr>
        <w:fldChar w:fldCharType="separate"/>
      </w:r>
      <w:r>
        <w:rPr>
          <w:noProof/>
        </w:rPr>
        <w:t>67</w:t>
      </w:r>
      <w:r>
        <w:rPr>
          <w:noProof/>
        </w:rPr>
        <w:fldChar w:fldCharType="end"/>
      </w:r>
    </w:p>
    <w:p w14:paraId="74856846" w14:textId="16501247"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4.6 Front-end de la aplicación</w:t>
      </w:r>
      <w:r>
        <w:rPr>
          <w:noProof/>
        </w:rPr>
        <w:tab/>
      </w:r>
      <w:r>
        <w:rPr>
          <w:noProof/>
        </w:rPr>
        <w:fldChar w:fldCharType="begin"/>
      </w:r>
      <w:r>
        <w:rPr>
          <w:noProof/>
        </w:rPr>
        <w:instrText xml:space="preserve"> PAGEREF _Toc143454679 \h </w:instrText>
      </w:r>
      <w:r>
        <w:rPr>
          <w:noProof/>
        </w:rPr>
      </w:r>
      <w:r>
        <w:rPr>
          <w:noProof/>
        </w:rPr>
        <w:fldChar w:fldCharType="separate"/>
      </w:r>
      <w:r>
        <w:rPr>
          <w:noProof/>
        </w:rPr>
        <w:t>67</w:t>
      </w:r>
      <w:r>
        <w:rPr>
          <w:noProof/>
        </w:rPr>
        <w:fldChar w:fldCharType="end"/>
      </w:r>
    </w:p>
    <w:p w14:paraId="3CFE2A6F" w14:textId="272DD033"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4.7 Pruebas a la aplicación</w:t>
      </w:r>
      <w:r>
        <w:rPr>
          <w:noProof/>
        </w:rPr>
        <w:tab/>
      </w:r>
      <w:r>
        <w:rPr>
          <w:noProof/>
        </w:rPr>
        <w:fldChar w:fldCharType="begin"/>
      </w:r>
      <w:r>
        <w:rPr>
          <w:noProof/>
        </w:rPr>
        <w:instrText xml:space="preserve"> PAGEREF _Toc143454680 \h </w:instrText>
      </w:r>
      <w:r>
        <w:rPr>
          <w:noProof/>
        </w:rPr>
      </w:r>
      <w:r>
        <w:rPr>
          <w:noProof/>
        </w:rPr>
        <w:fldChar w:fldCharType="separate"/>
      </w:r>
      <w:r>
        <w:rPr>
          <w:noProof/>
        </w:rPr>
        <w:t>68</w:t>
      </w:r>
      <w:r>
        <w:rPr>
          <w:noProof/>
        </w:rPr>
        <w:fldChar w:fldCharType="end"/>
      </w:r>
    </w:p>
    <w:p w14:paraId="7DAEB877" w14:textId="7A6FA11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4.8 Problemas surgidos en el desarrollo</w:t>
      </w:r>
      <w:r>
        <w:rPr>
          <w:noProof/>
        </w:rPr>
        <w:tab/>
      </w:r>
      <w:r>
        <w:rPr>
          <w:noProof/>
        </w:rPr>
        <w:fldChar w:fldCharType="begin"/>
      </w:r>
      <w:r>
        <w:rPr>
          <w:noProof/>
        </w:rPr>
        <w:instrText xml:space="preserve"> PAGEREF _Toc143454681 \h </w:instrText>
      </w:r>
      <w:r>
        <w:rPr>
          <w:noProof/>
        </w:rPr>
      </w:r>
      <w:r>
        <w:rPr>
          <w:noProof/>
        </w:rPr>
        <w:fldChar w:fldCharType="separate"/>
      </w:r>
      <w:r>
        <w:rPr>
          <w:noProof/>
        </w:rPr>
        <w:t>72</w:t>
      </w:r>
      <w:r>
        <w:rPr>
          <w:noProof/>
        </w:rPr>
        <w:fldChar w:fldCharType="end"/>
      </w:r>
    </w:p>
    <w:p w14:paraId="32E7ACC2" w14:textId="05C4CA6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lastRenderedPageBreak/>
        <w:t>Conclusiones</w:t>
      </w:r>
      <w:r>
        <w:rPr>
          <w:noProof/>
        </w:rPr>
        <w:tab/>
      </w:r>
      <w:r>
        <w:rPr>
          <w:noProof/>
        </w:rPr>
        <w:fldChar w:fldCharType="begin"/>
      </w:r>
      <w:r>
        <w:rPr>
          <w:noProof/>
        </w:rPr>
        <w:instrText xml:space="preserve"> PAGEREF _Toc143454682 \h </w:instrText>
      </w:r>
      <w:r>
        <w:rPr>
          <w:noProof/>
        </w:rPr>
      </w:r>
      <w:r>
        <w:rPr>
          <w:noProof/>
        </w:rPr>
        <w:fldChar w:fldCharType="separate"/>
      </w:r>
      <w:r>
        <w:rPr>
          <w:noProof/>
        </w:rPr>
        <w:t>74</w:t>
      </w:r>
      <w:r>
        <w:rPr>
          <w:noProof/>
        </w:rPr>
        <w:fldChar w:fldCharType="end"/>
      </w:r>
    </w:p>
    <w:p w14:paraId="7CDB6E4E" w14:textId="4633A03A"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5.1 Conclusiones</w:t>
      </w:r>
      <w:r>
        <w:rPr>
          <w:noProof/>
        </w:rPr>
        <w:tab/>
      </w:r>
      <w:r>
        <w:rPr>
          <w:noProof/>
        </w:rPr>
        <w:fldChar w:fldCharType="begin"/>
      </w:r>
      <w:r>
        <w:rPr>
          <w:noProof/>
        </w:rPr>
        <w:instrText xml:space="preserve"> PAGEREF _Toc143454683 \h </w:instrText>
      </w:r>
      <w:r>
        <w:rPr>
          <w:noProof/>
        </w:rPr>
      </w:r>
      <w:r>
        <w:rPr>
          <w:noProof/>
        </w:rPr>
        <w:fldChar w:fldCharType="separate"/>
      </w:r>
      <w:r>
        <w:rPr>
          <w:noProof/>
        </w:rPr>
        <w:t>74</w:t>
      </w:r>
      <w:r>
        <w:rPr>
          <w:noProof/>
        </w:rPr>
        <w:fldChar w:fldCharType="end"/>
      </w:r>
    </w:p>
    <w:p w14:paraId="0923B2C1" w14:textId="7EE2130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5.2 Mejoras de la plataforma en un futuro</w:t>
      </w:r>
      <w:r>
        <w:rPr>
          <w:noProof/>
        </w:rPr>
        <w:tab/>
      </w:r>
      <w:r>
        <w:rPr>
          <w:noProof/>
        </w:rPr>
        <w:fldChar w:fldCharType="begin"/>
      </w:r>
      <w:r>
        <w:rPr>
          <w:noProof/>
        </w:rPr>
        <w:instrText xml:space="preserve"> PAGEREF _Toc143454684 \h </w:instrText>
      </w:r>
      <w:r>
        <w:rPr>
          <w:noProof/>
        </w:rPr>
      </w:r>
      <w:r>
        <w:rPr>
          <w:noProof/>
        </w:rPr>
        <w:fldChar w:fldCharType="separate"/>
      </w:r>
      <w:r>
        <w:rPr>
          <w:noProof/>
        </w:rPr>
        <w:t>75</w:t>
      </w:r>
      <w:r>
        <w:rPr>
          <w:noProof/>
        </w:rPr>
        <w:fldChar w:fldCharType="end"/>
      </w:r>
    </w:p>
    <w:p w14:paraId="398D58E0" w14:textId="0A3A2CF8"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Referencias</w:t>
      </w:r>
      <w:r>
        <w:rPr>
          <w:noProof/>
        </w:rPr>
        <w:tab/>
      </w:r>
      <w:r>
        <w:rPr>
          <w:noProof/>
        </w:rPr>
        <w:fldChar w:fldCharType="begin"/>
      </w:r>
      <w:r>
        <w:rPr>
          <w:noProof/>
        </w:rPr>
        <w:instrText xml:space="preserve"> PAGEREF _Toc143454685 \h </w:instrText>
      </w:r>
      <w:r>
        <w:rPr>
          <w:noProof/>
        </w:rPr>
      </w:r>
      <w:r>
        <w:rPr>
          <w:noProof/>
        </w:rPr>
        <w:fldChar w:fldCharType="separate"/>
      </w:r>
      <w:r>
        <w:rPr>
          <w:noProof/>
        </w:rPr>
        <w:t>77</w:t>
      </w:r>
      <w:r>
        <w:rPr>
          <w:noProof/>
        </w:rPr>
        <w:fldChar w:fldCharType="end"/>
      </w:r>
    </w:p>
    <w:p w14:paraId="17DE8DDC" w14:textId="7E975D24"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434863401"/>
      <w:bookmarkStart w:id="7" w:name="_Toc143454643"/>
      <w:r w:rsidRPr="00D51870">
        <w:rPr>
          <w:lang w:val="es-ES_tradnl"/>
        </w:rPr>
        <w:t>Introducción</w:t>
      </w:r>
      <w:bookmarkEnd w:id="7"/>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3454644"/>
      <w:r w:rsidRPr="00D51870">
        <w:rPr>
          <w:lang w:val="es-ES_tradnl"/>
        </w:rPr>
        <w:t>1.1 Motivación</w:t>
      </w:r>
      <w:bookmarkEnd w:id="6"/>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3454645"/>
      <w:r w:rsidRPr="00D51870">
        <w:rPr>
          <w:lang w:val="es-ES_tradnl"/>
        </w:rPr>
        <w:lastRenderedPageBreak/>
        <w:t>1.2 Objetivos</w:t>
      </w:r>
      <w:bookmarkEnd w:id="9"/>
      <w:bookmarkEnd w:id="10"/>
    </w:p>
    <w:p w14:paraId="4C419D4A" w14:textId="2125804D"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w:t>
      </w:r>
      <w:del w:id="11" w:author="Francisco José Jaime" w:date="2023-08-14T11:15:00Z">
        <w:r w:rsidRPr="00D51870" w:rsidDel="00D21DCF">
          <w:rPr>
            <w:lang w:val="es-ES_tradnl"/>
          </w:rPr>
          <w:delText>,</w:delText>
        </w:r>
      </w:del>
      <w:r w:rsidRPr="00D51870">
        <w:rPr>
          <w:lang w:val="es-ES_tradnl"/>
        </w:rPr>
        <w:t xml:space="preserve">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2"/>
      <w:r w:rsidR="00097119" w:rsidRPr="00D51870">
        <w:rPr>
          <w:lang w:val="es-ES_tradnl"/>
        </w:rPr>
        <w:t>grado</w:t>
      </w:r>
      <w:commentRangeEnd w:id="12"/>
      <w:r w:rsidR="00D21DCF">
        <w:rPr>
          <w:rStyle w:val="Refdecomentario"/>
        </w:rPr>
        <w:commentReference w:id="12"/>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3" w:name="_Toc434863403"/>
      <w:bookmarkStart w:id="14" w:name="_Toc143454646"/>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3"/>
      <w:r w:rsidR="00DD7784" w:rsidRPr="00D51870">
        <w:rPr>
          <w:lang w:val="es-ES_tradnl"/>
        </w:rPr>
        <w:t>memoria</w:t>
      </w:r>
      <w:bookmarkEnd w:id="14"/>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5" w:name="_Toc143454647"/>
      <w:r w:rsidRPr="00D51870">
        <w:rPr>
          <w:lang w:val="es-ES_tradnl"/>
        </w:rPr>
        <w:t xml:space="preserve">1.4 </w:t>
      </w:r>
      <w:r w:rsidR="00254728">
        <w:rPr>
          <w:lang w:val="es-ES_tradnl"/>
        </w:rPr>
        <w:t>Tecnologías de desarrollo</w:t>
      </w:r>
      <w:bookmarkEnd w:id="15"/>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327CD716"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 xml:space="preserve">MySQL </w:t>
      </w:r>
      <w:proofErr w:type="spellStart"/>
      <w:r w:rsidRPr="00D51870">
        <w:rPr>
          <w:b/>
          <w:bCs/>
          <w:lang w:val="es-ES_tradnl"/>
        </w:rPr>
        <w:t>Workbench</w:t>
      </w:r>
      <w:proofErr w:type="spellEnd"/>
      <w:r w:rsidRPr="00D51870">
        <w:rPr>
          <w:b/>
          <w:bCs/>
          <w:lang w:val="es-ES_tradnl"/>
        </w:rPr>
        <w:t>:</w:t>
      </w:r>
      <w:r w:rsidRPr="00D51870">
        <w:rPr>
          <w:lang w:val="es-ES_tradnl"/>
        </w:rPr>
        <w:t xml:space="preserve"> MySQL </w:t>
      </w:r>
      <w:proofErr w:type="spellStart"/>
      <w:r w:rsidRPr="00D51870">
        <w:rPr>
          <w:lang w:val="es-ES_tradnl"/>
        </w:rPr>
        <w:t>Workbench</w:t>
      </w:r>
      <w:proofErr w:type="spellEnd"/>
      <w:r w:rsidRPr="00D51870">
        <w:rPr>
          <w:lang w:val="es-ES_tradnl"/>
        </w:rPr>
        <w:t xml:space="preserve">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 xml:space="preserve">Visual </w:t>
      </w:r>
      <w:proofErr w:type="spellStart"/>
      <w:r w:rsidRPr="00D51870">
        <w:rPr>
          <w:b/>
          <w:bCs/>
          <w:lang w:val="es-ES_tradnl"/>
        </w:rPr>
        <w:t>Paradigm</w:t>
      </w:r>
      <w:proofErr w:type="spellEnd"/>
      <w:r w:rsidRPr="00D51870">
        <w:rPr>
          <w:b/>
          <w:bCs/>
          <w:lang w:val="es-ES_tradnl"/>
        </w:rPr>
        <w:t>:</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6"/>
      <w:r w:rsidRPr="00D51870">
        <w:rPr>
          <w:lang w:val="es-ES_tradnl"/>
        </w:rPr>
        <w:t>exactos</w:t>
      </w:r>
      <w:commentRangeEnd w:id="16"/>
      <w:r w:rsidR="00D21DCF">
        <w:rPr>
          <w:rStyle w:val="Refdecomentario"/>
        </w:rPr>
        <w:commentReference w:id="16"/>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proofErr w:type="spellStart"/>
      <w:r w:rsidRPr="00D51870">
        <w:rPr>
          <w:b/>
          <w:bCs/>
          <w:lang w:val="es-ES_tradnl"/>
        </w:rPr>
        <w:lastRenderedPageBreak/>
        <w:t>PencilProject</w:t>
      </w:r>
      <w:proofErr w:type="spellEnd"/>
      <w:r w:rsidRPr="00D51870">
        <w:rPr>
          <w:b/>
          <w:bCs/>
          <w:lang w:val="es-ES_tradnl"/>
        </w:rPr>
        <w: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 xml:space="preserve">JavaScript, </w:t>
      </w:r>
      <w:proofErr w:type="spellStart"/>
      <w:r w:rsidR="0018799E" w:rsidRPr="00D51870">
        <w:rPr>
          <w:lang w:val="es-ES_tradnl"/>
        </w:rPr>
        <w:t>Kotlin</w:t>
      </w:r>
      <w:proofErr w:type="spellEnd"/>
      <w:r w:rsidR="0018799E" w:rsidRPr="00D51870">
        <w:rPr>
          <w:lang w:val="es-ES_tradnl"/>
        </w:rPr>
        <w:t>…</w:t>
      </w:r>
    </w:p>
    <w:p w14:paraId="7EB25AFA" w14:textId="09DEEA92"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SceneBuilder</w:t>
      </w:r>
      <w:proofErr w:type="spellEnd"/>
      <w:r w:rsidRPr="00D51870">
        <w:rPr>
          <w:b/>
          <w:bCs/>
          <w:lang w:val="es-ES_tradnl"/>
        </w:rPr>
        <w:t>:</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w:t>
      </w:r>
      <w:proofErr w:type="spellStart"/>
      <w:r w:rsidRPr="00D51870">
        <w:rPr>
          <w:lang w:val="es-ES_tradnl"/>
        </w:rPr>
        <w:t>JavaFX</w:t>
      </w:r>
      <w:proofErr w:type="spellEnd"/>
      <w:r w:rsidRPr="00D51870">
        <w:rPr>
          <w:lang w:val="es-ES_tradnl"/>
        </w:rPr>
        <w:t>.</w:t>
      </w:r>
    </w:p>
    <w:p w14:paraId="1E4F5B10" w14:textId="41CA7437"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JavaFX</w:t>
      </w:r>
      <w:proofErr w:type="spellEnd"/>
      <w:r w:rsidRPr="00D51870">
        <w:rPr>
          <w:b/>
          <w:bCs/>
          <w:lang w:val="es-ES_tradnl"/>
        </w:rPr>
        <w:t>:</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ins w:id="17" w:author="Francisco José Jaime" w:date="2023-08-14T11:25:00Z">
        <w:r w:rsidR="00D3341A">
          <w:rPr>
            <w:lang w:val="es-ES_tradnl"/>
          </w:rPr>
          <w:t>i</w:t>
        </w:r>
      </w:ins>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 xml:space="preserve">Java </w:t>
      </w:r>
      <w:proofErr w:type="spellStart"/>
      <w:r w:rsidRPr="00D51870">
        <w:rPr>
          <w:b/>
          <w:bCs/>
          <w:lang w:val="es-ES_tradnl"/>
        </w:rPr>
        <w:t>Database</w:t>
      </w:r>
      <w:proofErr w:type="spellEnd"/>
      <w:r w:rsidRPr="00D51870">
        <w:rPr>
          <w:b/>
          <w:bCs/>
          <w:lang w:val="es-ES_tradnl"/>
        </w:rPr>
        <w:t xml:space="preserve"> </w:t>
      </w:r>
      <w:proofErr w:type="spellStart"/>
      <w:r w:rsidRPr="00D51870">
        <w:rPr>
          <w:b/>
          <w:bCs/>
          <w:lang w:val="es-ES_tradnl"/>
        </w:rPr>
        <w:t>Connectivity</w:t>
      </w:r>
      <w:proofErr w:type="spellEnd"/>
      <w:r w:rsidRPr="00D51870">
        <w:rPr>
          <w:b/>
          <w:bCs/>
          <w:lang w:val="es-ES_tradnl"/>
        </w:rPr>
        <w:t xml:space="preserve">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proofErr w:type="spellStart"/>
      <w:r w:rsidRPr="00D51870">
        <w:rPr>
          <w:b/>
          <w:bCs/>
          <w:lang w:val="es-ES_tradnl"/>
        </w:rPr>
        <w:t>Github</w:t>
      </w:r>
      <w:proofErr w:type="spellEnd"/>
      <w:r w:rsidRPr="00D51870">
        <w:rPr>
          <w:b/>
          <w:bCs/>
          <w:lang w:val="es-ES_tradnl"/>
        </w:rPr>
        <w:t xml:space="preserve">: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 xml:space="preserve">se ha utilizado el plugin de </w:t>
      </w:r>
      <w:proofErr w:type="spellStart"/>
      <w:r w:rsidRPr="00D51870">
        <w:rPr>
          <w:lang w:val="es-ES_tradnl"/>
        </w:rPr>
        <w:t>Github</w:t>
      </w:r>
      <w:proofErr w:type="spellEnd"/>
      <w:r w:rsidRPr="00D51870">
        <w:rPr>
          <w:lang w:val="es-ES_tradnl"/>
        </w:rPr>
        <w:t xml:space="preserve">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proofErr w:type="spellStart"/>
      <w:r w:rsidRPr="00D51870">
        <w:rPr>
          <w:b/>
          <w:bCs/>
          <w:lang w:val="es-ES_tradnl"/>
        </w:rPr>
        <w:t>Amateras</w:t>
      </w:r>
      <w:proofErr w:type="spellEnd"/>
      <w:r w:rsidRPr="00D51870">
        <w:rPr>
          <w:b/>
          <w:bCs/>
          <w:lang w:val="es-ES_tradnl"/>
        </w:rPr>
        <w:t xml:space="preserve">: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 xml:space="preserve">Lenguaje utilizado para la realización de Interfaces de una aplicación realizada en </w:t>
      </w:r>
      <w:proofErr w:type="spellStart"/>
      <w:r w:rsidR="00634D1B" w:rsidRPr="00D51870">
        <w:rPr>
          <w:lang w:val="es-ES_tradnl"/>
        </w:rPr>
        <w:t>JavaFX</w:t>
      </w:r>
      <w:proofErr w:type="spellEnd"/>
      <w:r w:rsidR="00634D1B" w:rsidRPr="00D51870">
        <w:rPr>
          <w:lang w:val="es-ES_tradnl"/>
        </w:rPr>
        <w:t>.</w:t>
      </w:r>
    </w:p>
    <w:p w14:paraId="5B16DE40" w14:textId="35DC807B" w:rsidR="00E3453A" w:rsidRPr="00D51870" w:rsidRDefault="00E3453A" w:rsidP="00236CD0">
      <w:pPr>
        <w:pStyle w:val="Prrafodelista"/>
        <w:numPr>
          <w:ilvl w:val="0"/>
          <w:numId w:val="131"/>
        </w:numPr>
        <w:spacing w:line="360" w:lineRule="auto"/>
        <w:jc w:val="both"/>
        <w:rPr>
          <w:lang w:val="es-ES_tradnl"/>
        </w:rPr>
      </w:pPr>
      <w:proofErr w:type="spellStart"/>
      <w:r w:rsidRPr="00D51870">
        <w:rPr>
          <w:b/>
          <w:bCs/>
          <w:lang w:val="es-ES_tradnl"/>
        </w:rPr>
        <w:t>JUnit</w:t>
      </w:r>
      <w:proofErr w:type="spellEnd"/>
      <w:r w:rsidRPr="00D51870">
        <w:rPr>
          <w:b/>
          <w:bCs/>
          <w:lang w:val="es-ES_tradnl"/>
        </w:rPr>
        <w: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8" w:name="_Toc143454648"/>
      <w:r w:rsidRPr="00D51870">
        <w:rPr>
          <w:lang w:val="es-ES_tradnl"/>
        </w:rPr>
        <w:t xml:space="preserve">1.5 Metodología </w:t>
      </w:r>
      <w:r w:rsidR="009775A9" w:rsidRPr="00D51870">
        <w:rPr>
          <w:lang w:val="es-ES_tradnl"/>
        </w:rPr>
        <w:t xml:space="preserve">de </w:t>
      </w:r>
      <w:commentRangeStart w:id="19"/>
      <w:r w:rsidR="009775A9" w:rsidRPr="00D51870">
        <w:rPr>
          <w:lang w:val="es-ES_tradnl"/>
        </w:rPr>
        <w:t>trabajo</w:t>
      </w:r>
      <w:commentRangeEnd w:id="19"/>
      <w:r w:rsidR="00D3341A">
        <w:rPr>
          <w:rStyle w:val="Refdecomentario"/>
          <w:rFonts w:eastAsiaTheme="minorHAnsi" w:cstheme="minorBidi"/>
          <w:b w:val="0"/>
          <w:bCs w:val="0"/>
          <w:color w:val="auto"/>
        </w:rPr>
        <w:commentReference w:id="19"/>
      </w:r>
      <w:bookmarkEnd w:id="18"/>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w:t>
      </w:r>
      <w:proofErr w:type="spellStart"/>
      <w:r w:rsidRPr="00D51870">
        <w:rPr>
          <w:lang w:val="es-ES_tradnl"/>
        </w:rPr>
        <w:t>sprints</w:t>
      </w:r>
      <w:proofErr w:type="spellEnd"/>
      <w:r w:rsidRPr="00D51870">
        <w:rPr>
          <w:lang w:val="es-ES_tradnl"/>
        </w:rPr>
        <w:t xml:space="preserve"> típica de </w:t>
      </w:r>
      <w:r w:rsidRPr="00D51870">
        <w:rPr>
          <w:i/>
          <w:iCs/>
          <w:lang w:val="es-ES_tradnl"/>
        </w:rPr>
        <w:t>Scrum</w:t>
      </w:r>
      <w:r w:rsidR="002C6575" w:rsidRPr="00D51870">
        <w:rPr>
          <w:i/>
          <w:iCs/>
          <w:lang w:val="es-ES_tradnl"/>
        </w:rPr>
        <w:t>.</w:t>
      </w:r>
    </w:p>
    <w:p w14:paraId="65170E58" w14:textId="3F0FB916" w:rsidR="00195E09"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esta metodología se ha podido permitir adaptar el desarrollo del proyecto a las necesidades </w:t>
      </w:r>
      <w:r w:rsidR="00D5648F" w:rsidRPr="00D51870">
        <w:rPr>
          <w:lang w:val="es-ES_tradnl"/>
        </w:rPr>
        <w:lastRenderedPageBreak/>
        <w:t>del cliente.</w:t>
      </w:r>
      <w:r w:rsidR="004E514F">
        <w:rPr>
          <w:lang w:val="es-ES_tradnl"/>
        </w:rPr>
        <w:t xml:space="preserve"> </w:t>
      </w:r>
      <w:r w:rsidR="00A2737F">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sidR="00A2737F">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20" w:name="_Toc143454649"/>
      <w:r w:rsidRPr="00D51870">
        <w:rPr>
          <w:lang w:val="es-ES_tradnl"/>
        </w:rPr>
        <w:t>Análisis</w:t>
      </w:r>
      <w:bookmarkEnd w:id="20"/>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21" w:name="_Toc143454650"/>
      <w:r w:rsidRPr="00D51870">
        <w:rPr>
          <w:lang w:val="es-ES_tradnl"/>
        </w:rPr>
        <w:t>2.1 Obtención de requisitos</w:t>
      </w:r>
      <w:bookmarkEnd w:id="21"/>
    </w:p>
    <w:p w14:paraId="6EEC6138" w14:textId="77777777" w:rsidR="00081120" w:rsidRPr="00D51870" w:rsidRDefault="00081120" w:rsidP="00081120">
      <w:pPr>
        <w:rPr>
          <w:lang w:val="es-ES_tradnl"/>
        </w:rPr>
      </w:pPr>
    </w:p>
    <w:p w14:paraId="370E8093" w14:textId="765235ED"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w:t>
      </w:r>
      <w:r w:rsidRPr="00D51870">
        <w:rPr>
          <w:lang w:val="es-ES_tradnl"/>
        </w:rPr>
        <w:lastRenderedPageBreak/>
        <w:t>son similares, y</w:t>
      </w:r>
      <w:del w:id="22" w:author="Francisco José Jaime" w:date="2023-08-14T11:31:00Z">
        <w:r w:rsidRPr="00D51870" w:rsidDel="00D3341A">
          <w:rPr>
            <w:lang w:val="es-ES_tradnl"/>
          </w:rPr>
          <w:delText>,</w:delText>
        </w:r>
      </w:del>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3"/>
      <w:r w:rsidR="00D3341A">
        <w:rPr>
          <w:lang w:val="es-ES_tradnl"/>
        </w:rPr>
        <w:t>adicional</w:t>
      </w:r>
      <w:commentRangeEnd w:id="23"/>
      <w:r w:rsidR="00D3341A">
        <w:rPr>
          <w:rStyle w:val="Refdecomentario"/>
        </w:rPr>
        <w:commentReference w:id="23"/>
      </w:r>
      <w:r w:rsidRPr="00D51870">
        <w:rPr>
          <w:lang w:val="es-ES_tradnl"/>
        </w:rPr>
        <w:t>.</w:t>
      </w:r>
    </w:p>
    <w:p w14:paraId="13E4CF5F" w14:textId="3EB0581C" w:rsidR="00081120" w:rsidRPr="00D51870" w:rsidRDefault="00C74E4F" w:rsidP="00894120">
      <w:pPr>
        <w:pStyle w:val="Subcapitulo"/>
        <w:rPr>
          <w:lang w:val="es-ES_tradnl"/>
        </w:rPr>
      </w:pPr>
      <w:bookmarkStart w:id="24" w:name="_Toc143454651"/>
      <w:r w:rsidRPr="00D51870">
        <w:rPr>
          <w:lang w:val="es-ES_tradnl"/>
        </w:rPr>
        <w:t>2.</w:t>
      </w:r>
      <w:r w:rsidR="00DE4032" w:rsidRPr="00D51870">
        <w:rPr>
          <w:lang w:val="es-ES_tradnl"/>
        </w:rPr>
        <w:t>2</w:t>
      </w:r>
      <w:r w:rsidRPr="00D51870">
        <w:rPr>
          <w:lang w:val="es-ES_tradnl"/>
        </w:rPr>
        <w:t xml:space="preserve"> Actores</w:t>
      </w:r>
      <w:bookmarkEnd w:id="24"/>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5" w:name="_Toc143454652"/>
      <w:r w:rsidRPr="00D51870">
        <w:rPr>
          <w:lang w:val="es-ES_tradnl"/>
        </w:rPr>
        <w:t>2.3 Requisitos funcionales</w:t>
      </w:r>
      <w:bookmarkEnd w:id="25"/>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6" w:name="_Toc143454653"/>
      <w:r w:rsidRPr="00D51870">
        <w:rPr>
          <w:lang w:val="es-ES_tradnl"/>
        </w:rPr>
        <w:t>2.3.1 Requisitos administrador</w:t>
      </w:r>
      <w:bookmarkEnd w:id="26"/>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lastRenderedPageBreak/>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Una vez el comercio quiera eliminar su cuenta de la </w:t>
            </w:r>
            <w:r w:rsidRPr="00D51870">
              <w:rPr>
                <w:lang w:val="es-ES_tradnl"/>
              </w:rPr>
              <w:lastRenderedPageBreak/>
              <w:t>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lastRenderedPageBreak/>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ED42F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1406E2C4" w14:textId="51DD0FBD" w:rsidR="00393478" w:rsidRPr="00D51870" w:rsidRDefault="00ED42FD" w:rsidP="00ED42FD">
      <w:pPr>
        <w:pStyle w:val="Descripcin"/>
        <w:jc w:val="center"/>
        <w:rPr>
          <w:i/>
          <w:iCs w:val="0"/>
          <w:lang w:val="es-ES_tradnl"/>
        </w:rPr>
      </w:pPr>
      <w:r w:rsidRPr="00D51870">
        <w:rPr>
          <w:b/>
          <w:bCs/>
          <w:i/>
          <w:iCs w:val="0"/>
          <w:lang w:val="es-ES_tradnl"/>
        </w:rPr>
        <w:t xml:space="preserve">Figura </w:t>
      </w:r>
      <w:r w:rsidRPr="00D51870">
        <w:rPr>
          <w:b/>
          <w:bCs/>
          <w:i/>
          <w:iCs w:val="0"/>
          <w:lang w:val="es-ES_tradnl"/>
        </w:rPr>
        <w:fldChar w:fldCharType="begin"/>
      </w:r>
      <w:r w:rsidRPr="00D51870">
        <w:rPr>
          <w:b/>
          <w:bCs/>
          <w:i/>
          <w:iCs w:val="0"/>
          <w:lang w:val="es-ES_tradnl"/>
        </w:rPr>
        <w:instrText xml:space="preserve"> SEQ Figura \* ARABIC </w:instrText>
      </w:r>
      <w:r w:rsidRPr="00D51870">
        <w:rPr>
          <w:b/>
          <w:bCs/>
          <w:i/>
          <w:iCs w:val="0"/>
          <w:lang w:val="es-ES_tradnl"/>
        </w:rPr>
        <w:fldChar w:fldCharType="separate"/>
      </w:r>
      <w:r w:rsidR="005418C5">
        <w:rPr>
          <w:b/>
          <w:bCs/>
          <w:i/>
          <w:iCs w:val="0"/>
          <w:noProof/>
          <w:lang w:val="es-ES_tradnl"/>
        </w:rPr>
        <w:t>1</w:t>
      </w:r>
      <w:r w:rsidRPr="00D51870">
        <w:rPr>
          <w:b/>
          <w:bCs/>
          <w:i/>
          <w:iCs w:val="0"/>
          <w:lang w:val="es-ES_tradnl"/>
        </w:rPr>
        <w:fldChar w:fldCharType="end"/>
      </w:r>
      <w:r w:rsidRPr="00D51870">
        <w:rPr>
          <w:b/>
          <w:bCs/>
          <w:i/>
          <w:iCs w:val="0"/>
          <w:lang w:val="es-ES_tradnl"/>
        </w:rPr>
        <w:t>.</w:t>
      </w:r>
      <w:r w:rsidRPr="00D51870">
        <w:rPr>
          <w:i/>
          <w:iCs w:val="0"/>
          <w:lang w:val="es-ES_tradnl"/>
        </w:rPr>
        <w:t xml:space="preserve"> Requisitos del administrador</w:t>
      </w:r>
    </w:p>
    <w:p w14:paraId="2778C76F" w14:textId="77777777" w:rsidR="00ED42FD" w:rsidRPr="00D51870" w:rsidRDefault="00ED42FD"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 xml:space="preserve">los demás administradores no tendrán el </w:t>
      </w:r>
      <w:r w:rsidRPr="00D51870">
        <w:rPr>
          <w:i/>
          <w:iCs/>
          <w:lang w:val="es-ES_tradnl"/>
        </w:rPr>
        <w:lastRenderedPageBreak/>
        <w:t>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275FBF09" w14:textId="082B3ABF" w:rsidR="00CC68B7" w:rsidRPr="00D5187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0D96A2D6" w14:textId="77777777" w:rsidR="00B73A20" w:rsidRPr="00D51870" w:rsidRDefault="00B73A20" w:rsidP="00CA5183">
      <w:pPr>
        <w:spacing w:line="360" w:lineRule="auto"/>
        <w:jc w:val="both"/>
        <w:rPr>
          <w:i/>
          <w:iCs/>
          <w:lang w:val="es-ES_tradnl"/>
        </w:rPr>
      </w:pPr>
    </w:p>
    <w:p w14:paraId="29E9CABD" w14:textId="77777777" w:rsidR="00B73A20" w:rsidRPr="00D51870" w:rsidRDefault="00B73A20" w:rsidP="00CA5183">
      <w:pPr>
        <w:spacing w:line="360" w:lineRule="auto"/>
        <w:jc w:val="both"/>
        <w:rPr>
          <w:i/>
          <w:iCs/>
          <w:lang w:val="es-ES_tradnl"/>
        </w:rPr>
      </w:pPr>
    </w:p>
    <w:p w14:paraId="55CFA6D8" w14:textId="77777777" w:rsidR="00B73A20" w:rsidRPr="00D51870" w:rsidRDefault="00B73A20" w:rsidP="00CA5183">
      <w:pPr>
        <w:spacing w:line="360" w:lineRule="auto"/>
        <w:jc w:val="both"/>
        <w:rPr>
          <w:i/>
          <w:iCs/>
          <w:lang w:val="es-ES_tradnl"/>
        </w:rPr>
      </w:pPr>
    </w:p>
    <w:p w14:paraId="2B300234" w14:textId="77777777" w:rsidR="00B73A20" w:rsidRPr="00D51870" w:rsidRDefault="00B73A20" w:rsidP="00CA5183">
      <w:pPr>
        <w:spacing w:line="360" w:lineRule="auto"/>
        <w:jc w:val="both"/>
        <w:rPr>
          <w:i/>
          <w:iCs/>
          <w:lang w:val="es-ES_tradnl"/>
        </w:rPr>
      </w:pPr>
    </w:p>
    <w:p w14:paraId="693B85D7" w14:textId="77777777" w:rsidR="00B73A20" w:rsidRPr="00D51870" w:rsidRDefault="00B73A20" w:rsidP="00CA5183">
      <w:pPr>
        <w:spacing w:line="360" w:lineRule="auto"/>
        <w:jc w:val="both"/>
        <w:rPr>
          <w:i/>
          <w:iCs/>
          <w:lang w:val="es-ES_tradnl"/>
        </w:rPr>
      </w:pPr>
    </w:p>
    <w:p w14:paraId="24747D22" w14:textId="2740A704" w:rsidR="00DC11F6" w:rsidRPr="00D51870" w:rsidRDefault="00CC68B7" w:rsidP="00123E26">
      <w:pPr>
        <w:pStyle w:val="Subcapitulo-Hijo"/>
        <w:rPr>
          <w:lang w:val="es-ES_tradnl"/>
        </w:rPr>
      </w:pPr>
      <w:bookmarkStart w:id="27" w:name="_Toc143454654"/>
      <w:r w:rsidRPr="00D51870">
        <w:rPr>
          <w:lang w:val="es-ES_tradnl"/>
        </w:rPr>
        <w:t>2.3.2 Requisitos del cliente</w:t>
      </w:r>
      <w:bookmarkEnd w:id="27"/>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proofErr w:type="spellStart"/>
            <w:r w:rsidR="0075611A" w:rsidRPr="00D51870">
              <w:rPr>
                <w:i/>
                <w:iCs/>
                <w:lang w:val="es-ES_tradnl"/>
              </w:rPr>
              <w:t>BCrypt</w:t>
            </w:r>
            <w:proofErr w:type="spellEnd"/>
            <w:r w:rsidR="0075611A" w:rsidRPr="00D51870">
              <w:rPr>
                <w:i/>
                <w:iCs/>
                <w:lang w:val="es-ES_tradnl"/>
              </w:rPr>
              <w:t xml:space="preserve">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cliente podrá visualizar todos los comercios para </w:t>
            </w:r>
            <w:r w:rsidRPr="00D51870">
              <w:rPr>
                <w:lang w:val="es-ES_tradnl"/>
              </w:rPr>
              <w:lastRenderedPageBreak/>
              <w:t>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lastRenderedPageBreak/>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buscar el comercio que desee para facilitar la navegación al mismo, tecleando su 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lastRenderedPageBreak/>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123E26">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47D15CB2" w14:textId="57DE27C1" w:rsidR="00123E26" w:rsidRPr="00D51870" w:rsidRDefault="00123E26" w:rsidP="00123E2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w:t>
      </w:r>
      <w:r w:rsidRPr="00D51870">
        <w:rPr>
          <w:i/>
          <w:iCs w:val="0"/>
          <w:lang w:val="es-ES_tradnl"/>
        </w:rPr>
        <w:fldChar w:fldCharType="end"/>
      </w:r>
      <w:r w:rsidRPr="00D51870">
        <w:rPr>
          <w:i/>
          <w:iCs w:val="0"/>
          <w:lang w:val="es-ES_tradnl"/>
        </w:rPr>
        <w:t>. Requisitos del cliente.</w:t>
      </w:r>
    </w:p>
    <w:p w14:paraId="41A63375" w14:textId="77777777" w:rsidR="00123E26" w:rsidRPr="00D51870" w:rsidRDefault="00123E26" w:rsidP="00123E26">
      <w:pPr>
        <w:rPr>
          <w:lang w:val="es-ES_tradnl"/>
        </w:rPr>
      </w:pPr>
    </w:p>
    <w:p w14:paraId="1CA6130C" w14:textId="77777777" w:rsidR="00E51256" w:rsidRPr="00D51870" w:rsidRDefault="00E51256" w:rsidP="00123E26">
      <w:pPr>
        <w:rPr>
          <w:lang w:val="es-ES_tradnl"/>
        </w:rPr>
      </w:pPr>
    </w:p>
    <w:p w14:paraId="5F1E413F" w14:textId="77777777" w:rsidR="00E51256" w:rsidRPr="00D51870" w:rsidRDefault="00E51256" w:rsidP="00123E26">
      <w:pPr>
        <w:rPr>
          <w:lang w:val="es-ES_tradnl"/>
        </w:rPr>
      </w:pPr>
    </w:p>
    <w:p w14:paraId="3DB3FC6D" w14:textId="77777777" w:rsidR="00E51256" w:rsidRPr="00D51870" w:rsidRDefault="00E51256" w:rsidP="00123E26">
      <w:pPr>
        <w:rPr>
          <w:lang w:val="es-ES_tradnl"/>
        </w:rPr>
      </w:pPr>
    </w:p>
    <w:p w14:paraId="33457298" w14:textId="77777777" w:rsidR="00E51256" w:rsidRPr="00D51870" w:rsidRDefault="00E51256" w:rsidP="00123E26">
      <w:pPr>
        <w:rPr>
          <w:lang w:val="es-ES_tradnl"/>
        </w:rPr>
      </w:pPr>
    </w:p>
    <w:p w14:paraId="4FB28DCB" w14:textId="132F7D48" w:rsidR="00123E26" w:rsidRPr="00D51870" w:rsidRDefault="00123E26" w:rsidP="00123E26">
      <w:pPr>
        <w:pStyle w:val="Subcapitulo-Hijo"/>
        <w:rPr>
          <w:lang w:val="es-ES_tradnl"/>
        </w:rPr>
      </w:pPr>
      <w:bookmarkStart w:id="28" w:name="_Toc143454655"/>
      <w:r w:rsidRPr="00D51870">
        <w:rPr>
          <w:lang w:val="es-ES_tradnl"/>
        </w:rPr>
        <w:t>2.3.3 Requisitos del comercio</w:t>
      </w:r>
      <w:bookmarkEnd w:id="28"/>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comercio puede crear, visualizar, actualizar o </w:t>
            </w:r>
            <w:r w:rsidRPr="00D51870">
              <w:rPr>
                <w:lang w:val="es-ES_tradnl"/>
              </w:rPr>
              <w:lastRenderedPageBreak/>
              <w:t>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lastRenderedPageBreak/>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w:t>
            </w:r>
            <w:r w:rsidRPr="00D51870">
              <w:rPr>
                <w:lang w:val="es-ES_tradnl"/>
              </w:rPr>
              <w:lastRenderedPageBreak/>
              <w:t xml:space="preserve">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lastRenderedPageBreak/>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2F21FA">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242B2497" w14:textId="5AA6879C" w:rsidR="00123E26" w:rsidRPr="00D51870" w:rsidRDefault="002F21FA" w:rsidP="00DD762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w:t>
      </w:r>
      <w:r w:rsidRPr="00D51870">
        <w:rPr>
          <w:i/>
          <w:iCs w:val="0"/>
          <w:lang w:val="es-ES_tradnl"/>
        </w:rPr>
        <w:fldChar w:fldCharType="end"/>
      </w:r>
      <w:r w:rsidRPr="00D51870">
        <w:rPr>
          <w:i/>
          <w:iCs w:val="0"/>
          <w:lang w:val="es-ES_tradnl"/>
        </w:rPr>
        <w:t>. Requisitos del comercio</w:t>
      </w:r>
    </w:p>
    <w:p w14:paraId="1DCA694B" w14:textId="77777777" w:rsidR="00E51256" w:rsidRPr="00D51870" w:rsidRDefault="00E51256" w:rsidP="00E51256">
      <w:pPr>
        <w:rPr>
          <w:lang w:val="es-ES_tradnl"/>
        </w:rPr>
      </w:pP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9" w:name="_Toc143454656"/>
      <w:r w:rsidRPr="00D51870">
        <w:rPr>
          <w:lang w:val="es-ES_tradnl"/>
        </w:rPr>
        <w:t>2.3.4 Requisitos usuario anónimo</w:t>
      </w:r>
      <w:bookmarkEnd w:id="29"/>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A62B6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deberá </w:t>
            </w:r>
            <w:r w:rsidRPr="00D51870">
              <w:rPr>
                <w:lang w:val="es-ES_tradnl"/>
              </w:rPr>
              <w:lastRenderedPageBreak/>
              <w:t>registrarse en la plataforma. Los datos que debe introducir son el nombre de usuario, correo electrónico, contraseña, y fecha de nacimiento.</w:t>
            </w:r>
          </w:p>
        </w:tc>
      </w:tr>
    </w:tbl>
    <w:p w14:paraId="19EA7E9C" w14:textId="6A967F57" w:rsidR="002F21FA" w:rsidRPr="00D51870" w:rsidRDefault="00A62B6D" w:rsidP="00A62B6D">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w:t>
      </w:r>
      <w:r w:rsidRPr="00D51870">
        <w:rPr>
          <w:i/>
          <w:iCs w:val="0"/>
          <w:lang w:val="es-ES_tradnl"/>
        </w:rPr>
        <w:fldChar w:fldCharType="end"/>
      </w:r>
      <w:r w:rsidRPr="00D51870">
        <w:rPr>
          <w:i/>
          <w:iCs w:val="0"/>
          <w:lang w:val="es-ES_tradnl"/>
        </w:rPr>
        <w:t>. Requisitos usuario anónimo</w:t>
      </w:r>
    </w:p>
    <w:p w14:paraId="4DA1A5F5" w14:textId="77777777" w:rsidR="00DD7621" w:rsidRPr="00D51870" w:rsidRDefault="00DD7621" w:rsidP="00DD7621">
      <w:pPr>
        <w:rPr>
          <w:lang w:val="es-ES_tradnl"/>
        </w:rPr>
      </w:pP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59D750F0"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30" w:name="_Toc143454657"/>
      <w:r w:rsidRPr="00D51870">
        <w:rPr>
          <w:lang w:val="es-ES_tradnl"/>
        </w:rPr>
        <w:t>2.4 Requisitos no funcionales</w:t>
      </w:r>
      <w:bookmarkEnd w:id="30"/>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31"/>
      <w:r w:rsidRPr="00D51870">
        <w:rPr>
          <w:lang w:val="es-ES_tradnl"/>
        </w:rPr>
        <w:t>.</w:t>
      </w:r>
      <w:commentRangeEnd w:id="31"/>
      <w:r w:rsidR="00B61E32">
        <w:rPr>
          <w:rStyle w:val="Refdecomentario"/>
        </w:rPr>
        <w:commentReference w:id="31"/>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w:t>
            </w:r>
            <w:r w:rsidRPr="00D51870">
              <w:rPr>
                <w:lang w:val="es-ES_tradnl"/>
              </w:rPr>
              <w:lastRenderedPageBreak/>
              <w:t>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lastRenderedPageBreak/>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roofErr w:type="gramStart"/>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proofErr w:type="gramEnd"/>
            <w:r w:rsidRPr="00D51870">
              <w:rPr>
                <w:lang w:val="es-ES_tradnl"/>
              </w:rPr>
              <w:t>,</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w:t>
            </w:r>
            <w:r w:rsidR="00D25E41" w:rsidRPr="00D51870">
              <w:rPr>
                <w:lang w:val="es-ES_tradnl"/>
              </w:rPr>
              <w:lastRenderedPageBreak/>
              <w:t>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lastRenderedPageBreak/>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77777777" w:rsidR="0075611A" w:rsidRPr="00D51870" w:rsidRDefault="0075611A" w:rsidP="00DD7621">
      <w:pPr>
        <w:spacing w:line="360" w:lineRule="auto"/>
        <w:jc w:val="both"/>
        <w:rPr>
          <w:lang w:val="es-ES_tradnl"/>
        </w:rPr>
      </w:pP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32" w:name="_Toc143454658"/>
      <w:r w:rsidRPr="00D51870">
        <w:rPr>
          <w:lang w:val="es-ES_tradnl"/>
        </w:rPr>
        <w:t>2.5 Requisitos a futuro</w:t>
      </w:r>
      <w:bookmarkEnd w:id="32"/>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Una vez la aplicación se desarrolle para PC con </w:t>
            </w:r>
            <w:r w:rsidRPr="00D51870">
              <w:rPr>
                <w:lang w:val="es-ES_tradnl"/>
              </w:rPr>
              <w:lastRenderedPageBreak/>
              <w:t>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lastRenderedPageBreak/>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idea para implementar sería hacer un metabuscador/comparador de productos, de forma que 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w:t>
            </w:r>
            <w:r w:rsidRPr="00D51870">
              <w:rPr>
                <w:lang w:val="es-ES_tradnl"/>
              </w:rPr>
              <w:lastRenderedPageBreak/>
              <w:t>eficiencia del proceso de registro del usuario.</w:t>
            </w:r>
          </w:p>
        </w:tc>
      </w:tr>
    </w:tbl>
    <w:p w14:paraId="62568830" w14:textId="13539E27" w:rsidR="00CB6E7A" w:rsidRPr="00D51870" w:rsidRDefault="00357053" w:rsidP="00357053">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5</w:t>
      </w:r>
      <w:r w:rsidRPr="00D51870">
        <w:rPr>
          <w:i/>
          <w:iCs w:val="0"/>
          <w:lang w:val="es-ES_tradnl"/>
        </w:rPr>
        <w:fldChar w:fldCharType="end"/>
      </w:r>
      <w:r w:rsidRPr="00D51870">
        <w:rPr>
          <w:i/>
          <w:iCs w:val="0"/>
          <w:lang w:val="es-ES_tradnl"/>
        </w:rPr>
        <w:t>. Requisitos a futuro del proyecto</w:t>
      </w:r>
    </w:p>
    <w:p w14:paraId="63FFFBD6" w14:textId="77777777" w:rsidR="000B66C0" w:rsidRPr="00D51870" w:rsidRDefault="000B66C0" w:rsidP="00AD5605">
      <w:pPr>
        <w:rPr>
          <w:lang w:val="es-ES_tradnl"/>
        </w:rPr>
      </w:pP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3" w:name="_Toc143454659"/>
      <w:r w:rsidRPr="00D51870">
        <w:rPr>
          <w:lang w:val="es-ES_tradnl"/>
        </w:rPr>
        <w:t>Diagramas del sistema</w:t>
      </w:r>
      <w:bookmarkEnd w:id="33"/>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4" w:name="_Toc143454660"/>
      <w:r w:rsidRPr="00D51870">
        <w:rPr>
          <w:lang w:val="es-ES_tradnl"/>
        </w:rPr>
        <w:t>3.1 Contexto y objetivo</w:t>
      </w:r>
      <w:bookmarkEnd w:id="34"/>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5" w:name="_Toc143454661"/>
      <w:r w:rsidRPr="00D51870">
        <w:rPr>
          <w:lang w:val="es-ES_tradnl"/>
        </w:rPr>
        <w:t>3.2 Casos de uso</w:t>
      </w:r>
      <w:bookmarkEnd w:id="35"/>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3BE67625"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del w:id="36" w:author="Francisco José Jaime" w:date="2023-08-15T19:26:00Z">
        <w:r w:rsidR="00ED1A5E" w:rsidRPr="00D51870" w:rsidDel="009804C8">
          <w:rPr>
            <w:lang w:val="es-ES_tradnl"/>
          </w:rPr>
          <w:delText>,</w:delText>
        </w:r>
      </w:del>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7" w:name="_Toc143454662"/>
      <w:r w:rsidRPr="00D51870">
        <w:rPr>
          <w:lang w:val="es-ES_tradnl"/>
        </w:rPr>
        <w:t>3.2.1 Administrador</w:t>
      </w:r>
      <w:bookmarkEnd w:id="37"/>
    </w:p>
    <w:p w14:paraId="0772CAA6" w14:textId="77777777" w:rsidR="00144642" w:rsidRPr="00D51870" w:rsidRDefault="00144642" w:rsidP="00A911FA">
      <w:pPr>
        <w:rPr>
          <w:lang w:val="es-ES_tradnl"/>
        </w:rPr>
      </w:pPr>
    </w:p>
    <w:p w14:paraId="48F8F3B0" w14:textId="489B9B89"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Figura 6</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EB13F9" w:rsidRPr="00D51870">
        <w:rPr>
          <w:i/>
          <w:iCs/>
          <w:lang w:val="es-ES_tradnl"/>
        </w:rPr>
        <w:t>Figura 7</w:t>
      </w:r>
      <w:r w:rsidR="00144642" w:rsidRPr="00D51870">
        <w:rPr>
          <w:lang w:val="es-ES_tradnl"/>
        </w:rPr>
        <w:t>:</w:t>
      </w:r>
    </w:p>
    <w:p w14:paraId="15035210" w14:textId="57630989" w:rsidR="00144642" w:rsidRPr="00D51870" w:rsidRDefault="002F0F8F" w:rsidP="002F0F8F">
      <w:pPr>
        <w:spacing w:line="360" w:lineRule="auto"/>
        <w:rPr>
          <w:lang w:val="es-ES_tradnl"/>
        </w:rPr>
      </w:pPr>
      <w:commentRangeStart w:id="38"/>
      <w:r w:rsidRPr="00D51870">
        <w:rPr>
          <w:noProof/>
          <w:lang w:val="es-ES_tradnl"/>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commentRangeEnd w:id="38"/>
      <w:r w:rsidR="00AD175E">
        <w:rPr>
          <w:rStyle w:val="Refdecomentario"/>
        </w:rPr>
        <w:commentReference w:id="38"/>
      </w:r>
    </w:p>
    <w:p w14:paraId="5FA69BF5" w14:textId="40EA219D" w:rsidR="00144642" w:rsidRPr="00D51870" w:rsidRDefault="00144642" w:rsidP="0014464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6</w:t>
      </w:r>
      <w:r w:rsidRPr="00D51870">
        <w:rPr>
          <w:i/>
          <w:iCs w:val="0"/>
          <w:lang w:val="es-ES_tradnl"/>
        </w:rPr>
        <w:fldChar w:fldCharType="end"/>
      </w:r>
      <w:r w:rsidRPr="00D51870">
        <w:rPr>
          <w:i/>
          <w:iCs w:val="0"/>
          <w:lang w:val="es-ES_tradnl"/>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elimina toda 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lastRenderedPageBreak/>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satisfactoriamente, pasando de </w:t>
            </w:r>
            <w:r w:rsidRPr="00D51870">
              <w:rPr>
                <w:lang w:val="es-ES_tradnl"/>
              </w:rPr>
              <w:lastRenderedPageBreak/>
              <w:t>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haber tecleado </w:t>
            </w:r>
            <w:r w:rsidR="0084430A" w:rsidRPr="00D51870">
              <w:rPr>
                <w:lang w:val="es-ES_tradnl"/>
              </w:rPr>
              <w:lastRenderedPageBreak/>
              <w:t>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2. El sistema muestra el </w:t>
            </w:r>
            <w:r w:rsidRPr="00D51870">
              <w:rPr>
                <w:lang w:val="es-ES_tradnl"/>
              </w:rPr>
              <w:lastRenderedPageBreak/>
              <w:t>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rellenada y 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comprueba los 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dándole acceso a la plataforma </w:t>
            </w:r>
            <w:r w:rsidRPr="00D51870">
              <w:rPr>
                <w:lang w:val="es-ES_tradnl"/>
              </w:rPr>
              <w:lastRenderedPageBreak/>
              <w:t>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1. El usuario comprueba los datos enviados del </w:t>
            </w:r>
            <w:r w:rsidRPr="00D51870">
              <w:rPr>
                <w:lang w:val="es-ES_tradnl"/>
              </w:rPr>
              <w:lastRenderedPageBreak/>
              <w:t>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La solicitud es resuelta por el administrador.</w:t>
            </w:r>
          </w:p>
        </w:tc>
        <w:tc>
          <w:tcPr>
            <w:tcW w:w="1676" w:type="dxa"/>
          </w:tcPr>
          <w:p w14:paraId="257C7FAB" w14:textId="10B93166" w:rsidR="00EA62CC" w:rsidRPr="00D51870" w:rsidRDefault="009479DA" w:rsidP="00254DFE">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717A4A7A" w14:textId="3DFB45E1" w:rsidR="00DE51DA" w:rsidRPr="00D51870" w:rsidRDefault="00254DFE" w:rsidP="00B73A2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7</w:t>
      </w:r>
      <w:r w:rsidRPr="00D51870">
        <w:rPr>
          <w:i/>
          <w:iCs w:val="0"/>
          <w:lang w:val="es-ES_tradnl"/>
        </w:rPr>
        <w:fldChar w:fldCharType="end"/>
      </w:r>
      <w:r w:rsidRPr="00D51870">
        <w:rPr>
          <w:i/>
          <w:iCs w:val="0"/>
          <w:lang w:val="es-ES_tradnl"/>
        </w:rPr>
        <w:t>. Casos de uso del administrador.</w:t>
      </w:r>
    </w:p>
    <w:p w14:paraId="6C29B0F9" w14:textId="77777777" w:rsidR="00B73A20" w:rsidRPr="00D51870" w:rsidRDefault="00B73A20" w:rsidP="00B73A20">
      <w:pPr>
        <w:rPr>
          <w:lang w:val="es-ES_tradnl"/>
        </w:rPr>
      </w:pPr>
    </w:p>
    <w:p w14:paraId="3AEEA86B" w14:textId="77777777" w:rsidR="00DE51DA" w:rsidRPr="00D51870" w:rsidRDefault="00DE51DA" w:rsidP="00DE51DA">
      <w:pPr>
        <w:pStyle w:val="Subcapitulo-Hijo"/>
        <w:rPr>
          <w:lang w:val="es-ES_tradnl"/>
        </w:rPr>
      </w:pPr>
      <w:bookmarkStart w:id="39" w:name="_Toc143454663"/>
      <w:r w:rsidRPr="00D51870">
        <w:rPr>
          <w:lang w:val="es-ES_tradnl"/>
        </w:rPr>
        <w:t>3.2.2 Comercio</w:t>
      </w:r>
      <w:bookmarkEnd w:id="39"/>
    </w:p>
    <w:p w14:paraId="0CD2E2D8" w14:textId="77777777" w:rsidR="00DE51DA" w:rsidRPr="00D51870" w:rsidRDefault="00DE51DA" w:rsidP="00043388">
      <w:pPr>
        <w:rPr>
          <w:lang w:val="es-ES_tradnl"/>
        </w:rPr>
      </w:pPr>
    </w:p>
    <w:p w14:paraId="48940389" w14:textId="1143B5DE"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EB13F9" w:rsidRPr="00D51870">
        <w:rPr>
          <w:i/>
          <w:iCs/>
          <w:lang w:val="es-ES_tradnl"/>
        </w:rPr>
        <w:t xml:space="preserve">Figura </w:t>
      </w:r>
      <w:r w:rsidR="00630C98" w:rsidRPr="00D51870">
        <w:rPr>
          <w:i/>
          <w:iCs/>
          <w:lang w:val="es-ES_tradnl"/>
        </w:rPr>
        <w:t>8</w:t>
      </w:r>
      <w:del w:id="40" w:author="Francisco José Jaime" w:date="2023-08-15T19:35:00Z">
        <w:r w:rsidR="00630C98" w:rsidRPr="00D51870" w:rsidDel="00AD175E">
          <w:rPr>
            <w:i/>
            <w:iCs/>
            <w:lang w:val="es-ES_tradnl"/>
          </w:rPr>
          <w:delText>,</w:delText>
        </w:r>
      </w:del>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D51870">
        <w:rPr>
          <w:lang w:val="es-ES_tradnl"/>
        </w:rPr>
        <w:t xml:space="preserve">Visual </w:t>
      </w:r>
      <w:proofErr w:type="spellStart"/>
      <w:r w:rsidR="00630C98" w:rsidRPr="00D51870">
        <w:rPr>
          <w:lang w:val="es-ES_tradnl"/>
        </w:rPr>
        <w:t>Paradigm</w:t>
      </w:r>
      <w:proofErr w:type="spellEnd"/>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commentRangeStart w:id="41"/>
      <w:r w:rsidR="00081B9F" w:rsidRPr="00D51870">
        <w:rPr>
          <w:i/>
          <w:iCs/>
          <w:lang w:val="es-ES_tradnl"/>
        </w:rPr>
        <w:t>Figura 9</w:t>
      </w:r>
      <w:commentRangeEnd w:id="41"/>
      <w:r w:rsidR="00AD175E">
        <w:rPr>
          <w:rStyle w:val="Refdecomentario"/>
        </w:rPr>
        <w:commentReference w:id="41"/>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3F2F2CA8"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8</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42"/>
            <w:r w:rsidRPr="00D51870">
              <w:rPr>
                <w:lang w:val="es-ES_tradnl"/>
              </w:rPr>
              <w:lastRenderedPageBreak/>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42"/>
            <w:r w:rsidR="00F41526">
              <w:rPr>
                <w:rStyle w:val="Refdecomentario"/>
              </w:rPr>
              <w:commentReference w:id="42"/>
            </w:r>
          </w:p>
        </w:tc>
      </w:tr>
    </w:tbl>
    <w:p w14:paraId="50D7766B" w14:textId="1C65D7D2" w:rsidR="00E86FBC" w:rsidRPr="00D51870" w:rsidRDefault="00EB13F9" w:rsidP="00EB13F9">
      <w:pPr>
        <w:pStyle w:val="Descripcin"/>
        <w:rPr>
          <w:lang w:val="es-ES_tradnl"/>
        </w:rPr>
      </w:pPr>
      <w:r w:rsidRPr="00D51870">
        <w:rPr>
          <w:lang w:val="es-ES_tradnl"/>
        </w:rPr>
        <w:t xml:space="preserve">Figura </w:t>
      </w:r>
      <w:r w:rsidRPr="00D51870">
        <w:rPr>
          <w:lang w:val="es-ES_tradnl"/>
        </w:rPr>
        <w:fldChar w:fldCharType="begin"/>
      </w:r>
      <w:r w:rsidRPr="00D51870">
        <w:rPr>
          <w:lang w:val="es-ES_tradnl"/>
        </w:rPr>
        <w:instrText xml:space="preserve"> SEQ Figura \* ARABIC </w:instrText>
      </w:r>
      <w:r w:rsidRPr="00D51870">
        <w:rPr>
          <w:lang w:val="es-ES_tradnl"/>
        </w:rPr>
        <w:fldChar w:fldCharType="separate"/>
      </w:r>
      <w:r w:rsidR="005418C5">
        <w:rPr>
          <w:noProof/>
          <w:lang w:val="es-ES_tradnl"/>
        </w:rPr>
        <w:t>9</w:t>
      </w:r>
      <w:r w:rsidRPr="00D51870">
        <w:rPr>
          <w:lang w:val="es-ES_tradnl"/>
        </w:rPr>
        <w:fldChar w:fldCharType="end"/>
      </w:r>
      <w:r w:rsidRPr="00D51870">
        <w:rPr>
          <w:lang w:val="es-ES_tradnl"/>
        </w:rPr>
        <w:t>. Casos de uso del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43" w:name="_Toc143454664"/>
      <w:r w:rsidRPr="00D51870">
        <w:rPr>
          <w:lang w:val="es-ES_tradnl"/>
        </w:rPr>
        <w:lastRenderedPageBreak/>
        <w:t>3.2.3 Cliente</w:t>
      </w:r>
      <w:bookmarkEnd w:id="43"/>
    </w:p>
    <w:p w14:paraId="000DA20C" w14:textId="77777777" w:rsidR="001C2ACF" w:rsidRPr="00D51870" w:rsidRDefault="001C2ACF" w:rsidP="001C2ACF">
      <w:pPr>
        <w:rPr>
          <w:lang w:val="es-ES_tradnl"/>
        </w:rPr>
      </w:pPr>
    </w:p>
    <w:p w14:paraId="2C1BD859" w14:textId="2CB4B459"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se detallan los casos de uso en los que el cliente participa, así como las figuras 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2368749F"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10</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B47BC9">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7FD93172" w14:textId="78242FF4" w:rsidR="0055582F" w:rsidRPr="00D51870" w:rsidRDefault="00B47BC9" w:rsidP="00B47BC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11</w:t>
      </w:r>
      <w:r w:rsidRPr="00D51870">
        <w:rPr>
          <w:i/>
          <w:iCs w:val="0"/>
          <w:lang w:val="es-ES_tradnl"/>
        </w:rPr>
        <w:fldChar w:fldCharType="end"/>
      </w:r>
      <w:r w:rsidRPr="00D51870">
        <w:rPr>
          <w:i/>
          <w:iCs w:val="0"/>
          <w:lang w:val="es-ES_tradnl"/>
        </w:rPr>
        <w:t>. Casos de uso del cliente</w:t>
      </w:r>
    </w:p>
    <w:p w14:paraId="37012C6B" w14:textId="77777777" w:rsidR="00B47BC9" w:rsidRPr="00D51870" w:rsidRDefault="00B47BC9" w:rsidP="00B47BC9">
      <w:pPr>
        <w:rPr>
          <w:lang w:val="es-ES_tradnl"/>
        </w:rPr>
      </w:pP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44" w:name="_Toc143454665"/>
      <w:r w:rsidRPr="00D51870">
        <w:rPr>
          <w:lang w:val="es-ES_tradnl"/>
        </w:rPr>
        <w:t>3.2.4 Anónimo</w:t>
      </w:r>
      <w:bookmarkEnd w:id="44"/>
    </w:p>
    <w:p w14:paraId="7FDC55E6" w14:textId="77777777" w:rsidR="00B47BC9" w:rsidRPr="00D51870" w:rsidRDefault="00B47BC9" w:rsidP="00B47BC9">
      <w:pPr>
        <w:rPr>
          <w:lang w:val="es-ES_tradnl"/>
        </w:rPr>
      </w:pPr>
    </w:p>
    <w:p w14:paraId="4B054296" w14:textId="69B232B5"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w:t>
      </w:r>
      <w:proofErr w:type="gramStart"/>
      <w:r>
        <w:rPr>
          <w:lang w:val="es-ES_tradnl"/>
        </w:rPr>
        <w:t xml:space="preserve">centrándose principalmente </w:t>
      </w:r>
      <w:r w:rsidR="00803E2C">
        <w:rPr>
          <w:lang w:val="es-ES_tradnl"/>
        </w:rPr>
        <w:t>en</w:t>
      </w:r>
      <w:proofErr w:type="gramEnd"/>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las </w:t>
      </w:r>
      <w:r w:rsidR="00BE5B49" w:rsidRPr="00D51870">
        <w:rPr>
          <w:i/>
          <w:iCs/>
          <w:lang w:val="es-ES_tradnl"/>
        </w:rPr>
        <w:t>figuras 12 y 13</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2A5EA298"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5418C5">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2A5EA298"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5418C5">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verifica si el 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Muestra un mensaje de error informando de que el comercio no </w:t>
            </w:r>
            <w:r w:rsidRPr="00D51870">
              <w:rPr>
                <w:lang w:val="es-ES_tradnl"/>
              </w:rPr>
              <w:lastRenderedPageBreak/>
              <w:t>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lastRenderedPageBreak/>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sistema almacena los datos </w:t>
            </w:r>
            <w:r w:rsidRPr="00D51870">
              <w:rPr>
                <w:lang w:val="es-ES_tradnl"/>
              </w:rPr>
              <w:lastRenderedPageBreak/>
              <w:t>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Debe haber accedido al comercio, visualizarlo y posteriormente haber tecleado el </w:t>
            </w:r>
            <w:r w:rsidRPr="00D51870">
              <w:rPr>
                <w:lang w:val="es-ES_tradnl"/>
              </w:rPr>
              <w:lastRenderedPageBreak/>
              <w:t>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2DE6D3C4" w14:textId="6D642153" w:rsidR="00B82053" w:rsidRPr="00D51870" w:rsidRDefault="00B82053" w:rsidP="00B8205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13</w:t>
      </w:r>
      <w:r w:rsidRPr="00D51870">
        <w:rPr>
          <w:i/>
          <w:iCs w:val="0"/>
          <w:lang w:val="es-ES_tradnl"/>
        </w:rPr>
        <w:fldChar w:fldCharType="end"/>
      </w:r>
      <w:r w:rsidRPr="00D51870">
        <w:rPr>
          <w:i/>
          <w:iCs w:val="0"/>
          <w:lang w:val="es-ES_tradnl"/>
        </w:rPr>
        <w:t>. Casos de uso del usuario anónimo.</w:t>
      </w:r>
    </w:p>
    <w:p w14:paraId="1CE9AE2C" w14:textId="77777777" w:rsidR="00CD19C1" w:rsidRPr="00D51870" w:rsidRDefault="00CD19C1" w:rsidP="00CD19C1">
      <w:pPr>
        <w:rPr>
          <w:lang w:val="es-ES_tradnl"/>
        </w:rPr>
      </w:pP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5" w:name="_Toc143454666"/>
      <w:r w:rsidRPr="00D51870">
        <w:rPr>
          <w:lang w:val="es-ES_tradnl"/>
        </w:rPr>
        <w:t>3.3 Diagramas de secuencia</w:t>
      </w:r>
      <w:bookmarkEnd w:id="45"/>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lastRenderedPageBreak/>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7E251B29" w14:textId="77777777" w:rsidR="00BF191A" w:rsidRPr="00D51870" w:rsidRDefault="00BF191A" w:rsidP="00BF191A">
      <w:pPr>
        <w:pStyle w:val="Subcapitulo-Hijo"/>
        <w:rPr>
          <w:lang w:val="es-ES_tradnl"/>
        </w:rPr>
      </w:pPr>
      <w:bookmarkStart w:id="46" w:name="_Toc143454667"/>
      <w:r w:rsidRPr="00D51870">
        <w:rPr>
          <w:lang w:val="es-ES_tradnl"/>
        </w:rPr>
        <w:t>3.3.1 Registrar usuario</w:t>
      </w:r>
      <w:bookmarkEnd w:id="46"/>
    </w:p>
    <w:p w14:paraId="3161C72E" w14:textId="77777777" w:rsidR="00BF191A" w:rsidRPr="00D51870" w:rsidRDefault="00BF191A" w:rsidP="00BF191A">
      <w:pPr>
        <w:rPr>
          <w:lang w:val="es-ES_tradnl"/>
        </w:rPr>
      </w:pPr>
    </w:p>
    <w:p w14:paraId="71900F14" w14:textId="77777777" w:rsidR="00E552A6" w:rsidRPr="00D51870" w:rsidRDefault="00E552A6" w:rsidP="00E552A6">
      <w:pPr>
        <w:keepNext/>
        <w:rPr>
          <w:lang w:val="es-ES_tradnl"/>
        </w:rPr>
      </w:pPr>
      <w:commentRangeStart w:id="47"/>
      <w:commentRangeStart w:id="48"/>
      <w:r w:rsidRPr="00D51870">
        <w:rPr>
          <w:noProof/>
          <w:lang w:val="es-ES_tradnl"/>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commentRangeEnd w:id="47"/>
      <w:commentRangeEnd w:id="48"/>
      <w:r w:rsidR="009C64C1">
        <w:rPr>
          <w:rStyle w:val="Refdecomentario"/>
        </w:rPr>
        <w:commentReference w:id="47"/>
      </w:r>
      <w:r w:rsidR="009C64C1">
        <w:rPr>
          <w:rStyle w:val="Refdecomentario"/>
        </w:rPr>
        <w:commentReference w:id="48"/>
      </w:r>
    </w:p>
    <w:p w14:paraId="24295AFC" w14:textId="1243412F" w:rsidR="00906762" w:rsidRPr="00D51870" w:rsidRDefault="00E552A6" w:rsidP="00E552A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14</w:t>
      </w:r>
      <w:r w:rsidRPr="00D51870">
        <w:rPr>
          <w:i/>
          <w:iCs w:val="0"/>
          <w:lang w:val="es-ES_tradnl"/>
        </w:rPr>
        <w:fldChar w:fldCharType="end"/>
      </w:r>
      <w:r w:rsidRPr="00D51870">
        <w:rPr>
          <w:i/>
          <w:iCs w:val="0"/>
          <w:lang w:val="es-ES_tradnl"/>
        </w:rPr>
        <w:t>. Diagrama de secuencia del registro de usuario.</w:t>
      </w:r>
    </w:p>
    <w:p w14:paraId="45536404" w14:textId="77777777" w:rsidR="00E552A6" w:rsidRPr="00D51870" w:rsidRDefault="00E552A6" w:rsidP="00E552A6">
      <w:pPr>
        <w:rPr>
          <w:lang w:val="es-ES_tradnl"/>
        </w:rPr>
      </w:pPr>
    </w:p>
    <w:p w14:paraId="0F57D5EE" w14:textId="44B252A3" w:rsidR="00906762" w:rsidRPr="00D51870" w:rsidRDefault="00E552A6" w:rsidP="00E552A6">
      <w:pPr>
        <w:pStyle w:val="Subcapitulo-Hijo"/>
        <w:rPr>
          <w:lang w:val="es-ES_tradnl"/>
        </w:rPr>
      </w:pPr>
      <w:bookmarkStart w:id="49" w:name="_Toc143454668"/>
      <w:r w:rsidRPr="00D51870">
        <w:rPr>
          <w:lang w:val="es-ES_tradnl"/>
        </w:rPr>
        <w:lastRenderedPageBreak/>
        <w:t>3.3.2 Solicitud acceso a la plataforma</w:t>
      </w:r>
      <w:bookmarkEnd w:id="49"/>
    </w:p>
    <w:p w14:paraId="7845ACAE" w14:textId="77777777" w:rsidR="000F728D" w:rsidRPr="00D51870" w:rsidRDefault="000F728D" w:rsidP="000F728D">
      <w:pPr>
        <w:keepNext/>
        <w:rPr>
          <w:lang w:val="es-ES_tradnl"/>
        </w:rPr>
      </w:pPr>
      <w:r w:rsidRPr="00D51870">
        <w:rPr>
          <w:noProof/>
          <w:lang w:val="es-ES_tradnl"/>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7FF7EBC9" w:rsidR="00E552A6" w:rsidRPr="00D51870" w:rsidRDefault="000F728D" w:rsidP="000F728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15</w:t>
      </w:r>
      <w:r w:rsidRPr="00D51870">
        <w:rPr>
          <w:i/>
          <w:iCs w:val="0"/>
          <w:lang w:val="es-ES_tradnl"/>
        </w:rPr>
        <w:fldChar w:fldCharType="end"/>
      </w:r>
      <w:r w:rsidRPr="00D51870">
        <w:rPr>
          <w:i/>
          <w:iCs w:val="0"/>
          <w:lang w:val="es-ES_tradnl"/>
        </w:rPr>
        <w:t>. Diagrama de secuencia de la solicitud del usuario comercio.</w:t>
      </w:r>
    </w:p>
    <w:p w14:paraId="448219D4" w14:textId="77777777" w:rsidR="00E552A6" w:rsidRPr="00D51870" w:rsidRDefault="00E552A6" w:rsidP="00906762">
      <w:pPr>
        <w:spacing w:line="360" w:lineRule="auto"/>
        <w:jc w:val="both"/>
        <w:rPr>
          <w:lang w:val="es-ES_tradnl"/>
        </w:rPr>
      </w:pPr>
    </w:p>
    <w:p w14:paraId="76CB05BF" w14:textId="77777777" w:rsidR="00906762" w:rsidRPr="00D51870" w:rsidRDefault="00906762" w:rsidP="00906762">
      <w:pPr>
        <w:spacing w:line="360" w:lineRule="auto"/>
        <w:jc w:val="both"/>
        <w:rPr>
          <w:lang w:val="es-ES_tradnl"/>
        </w:rPr>
      </w:pPr>
    </w:p>
    <w:p w14:paraId="09F70267" w14:textId="6808CB7F" w:rsidR="00906762" w:rsidRPr="00D51870" w:rsidRDefault="000F728D" w:rsidP="00405937">
      <w:pPr>
        <w:spacing w:line="360" w:lineRule="auto"/>
        <w:jc w:val="both"/>
        <w:rPr>
          <w:lang w:val="es-ES_tradnl"/>
        </w:rPr>
      </w:pPr>
      <w:r w:rsidRPr="00D51870">
        <w:rPr>
          <w:lang w:val="es-ES_tradnl"/>
        </w:rPr>
        <w:t xml:space="preserve">En </w:t>
      </w:r>
      <w:r w:rsidR="000760C0" w:rsidRPr="00D51870">
        <w:rPr>
          <w:lang w:val="es-ES_tradnl"/>
        </w:rPr>
        <w:t xml:space="preserve">la </w:t>
      </w:r>
      <w:r w:rsidR="000760C0" w:rsidRPr="00D51870">
        <w:rPr>
          <w:i/>
          <w:iCs/>
          <w:lang w:val="es-ES_tradnl"/>
        </w:rPr>
        <w:t xml:space="preserve">Figura 15 </w:t>
      </w:r>
      <w:r w:rsidRPr="00D51870">
        <w:rPr>
          <w:lang w:val="es-ES_tradnl"/>
        </w:rPr>
        <w:t>solamente se tiene en cuenta el caso en el que el administrador acepta la solicitud del comercio.</w:t>
      </w:r>
    </w:p>
    <w:p w14:paraId="5793B335" w14:textId="77777777" w:rsidR="000760C0" w:rsidRPr="00D51870" w:rsidRDefault="000760C0" w:rsidP="00906762">
      <w:pPr>
        <w:spacing w:line="360" w:lineRule="auto"/>
        <w:jc w:val="both"/>
        <w:rPr>
          <w:lang w:val="es-ES_tradnl"/>
        </w:rPr>
      </w:pPr>
    </w:p>
    <w:p w14:paraId="09B9C9EF" w14:textId="77777777" w:rsidR="000760C0" w:rsidRPr="00D51870" w:rsidRDefault="000760C0" w:rsidP="00B5714C">
      <w:pPr>
        <w:rPr>
          <w:lang w:val="es-ES_tradnl"/>
        </w:rPr>
      </w:pPr>
      <w:r w:rsidRPr="00D51870">
        <w:rPr>
          <w:lang w:val="es-ES_tradnl"/>
        </w:rPr>
        <w:t>3.3.3 Buscar producto</w:t>
      </w: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7F05E25C"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16</w:t>
      </w:r>
      <w:r w:rsidRPr="00D51870">
        <w:rPr>
          <w:i/>
          <w:iCs w:val="0"/>
          <w:lang w:val="es-ES_tradnl"/>
        </w:rPr>
        <w:fldChar w:fldCharType="end"/>
      </w:r>
      <w:r w:rsidRPr="00D51870">
        <w:rPr>
          <w:i/>
          <w:iCs w:val="0"/>
          <w:lang w:val="es-ES_tradnl"/>
        </w:rPr>
        <w:t>. Diagrama de secuencia de la búsqueda de un producto.</w:t>
      </w:r>
    </w:p>
    <w:p w14:paraId="16D75E25" w14:textId="12F2AD8B"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Figura 16</w:t>
      </w:r>
      <w:r w:rsidRPr="00D51870">
        <w:rPr>
          <w:lang w:val="es-ES_tradnl"/>
        </w:rPr>
        <w:t xml:space="preserve"> </w:t>
      </w:r>
      <w:r w:rsidR="004F2505" w:rsidRPr="00D51870">
        <w:rPr>
          <w:lang w:val="es-ES_tradnl"/>
        </w:rPr>
        <w:t>se muestra el caso en el que el producto tecleado es encontrado.</w:t>
      </w:r>
    </w:p>
    <w:p w14:paraId="6D2D2526" w14:textId="77777777" w:rsidR="009C40EF" w:rsidRPr="00D51870" w:rsidRDefault="009C40EF" w:rsidP="000760C0">
      <w:pPr>
        <w:rPr>
          <w:lang w:val="es-ES_tradnl"/>
        </w:rPr>
      </w:pPr>
    </w:p>
    <w:p w14:paraId="5E34FEFD" w14:textId="44952925" w:rsidR="009C40EF" w:rsidRPr="00D51870" w:rsidRDefault="009C40EF" w:rsidP="009C40EF">
      <w:pPr>
        <w:pStyle w:val="Subcapitulo-Hijo"/>
        <w:rPr>
          <w:lang w:val="es-ES_tradnl"/>
        </w:rPr>
      </w:pPr>
      <w:bookmarkStart w:id="50" w:name="_Toc143454669"/>
      <w:r w:rsidRPr="00D51870">
        <w:rPr>
          <w:lang w:val="es-ES_tradnl"/>
        </w:rPr>
        <w:lastRenderedPageBreak/>
        <w:t>3.3.</w:t>
      </w:r>
      <w:r w:rsidR="009A2263" w:rsidRPr="00D51870">
        <w:rPr>
          <w:lang w:val="es-ES_tradnl"/>
        </w:rPr>
        <w:t>3</w:t>
      </w:r>
      <w:r w:rsidRPr="00D51870">
        <w:rPr>
          <w:lang w:val="es-ES_tradnl"/>
        </w:rPr>
        <w:t xml:space="preserve"> Añadir producto al carrito</w:t>
      </w:r>
      <w:bookmarkEnd w:id="50"/>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E2EB6C0" w14:textId="239FB363" w:rsidR="00906762" w:rsidRPr="005418C5" w:rsidRDefault="005418C5" w:rsidP="005418C5">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Pr="005418C5">
        <w:rPr>
          <w:i/>
          <w:iCs w:val="0"/>
          <w:noProof/>
        </w:rPr>
        <w:t>17</w:t>
      </w:r>
      <w:r w:rsidRPr="005418C5">
        <w:rPr>
          <w:i/>
          <w:iCs w:val="0"/>
        </w:rPr>
        <w:fldChar w:fldCharType="end"/>
      </w:r>
      <w:r w:rsidRPr="005418C5">
        <w:rPr>
          <w:i/>
          <w:iCs w:val="0"/>
        </w:rPr>
        <w:t>. Diagrama de secuencia para añadir un producto al carrito.</w:t>
      </w:r>
    </w:p>
    <w:p w14:paraId="6FE55542" w14:textId="77777777" w:rsidR="00405937" w:rsidRPr="00D51870" w:rsidRDefault="00405937" w:rsidP="00906762">
      <w:pPr>
        <w:spacing w:line="360" w:lineRule="auto"/>
        <w:jc w:val="both"/>
        <w:rPr>
          <w:lang w:val="es-ES_tradnl"/>
        </w:rPr>
      </w:pPr>
    </w:p>
    <w:p w14:paraId="530357B4" w14:textId="3CFB08C0" w:rsidR="00906762" w:rsidRPr="00D51870" w:rsidRDefault="00246C28" w:rsidP="00405937">
      <w:pPr>
        <w:pStyle w:val="Subcapitulo-Hijo"/>
        <w:rPr>
          <w:lang w:val="es-ES_tradnl"/>
        </w:rPr>
      </w:pPr>
      <w:bookmarkStart w:id="51" w:name="_Toc143454670"/>
      <w:r w:rsidRPr="00D51870">
        <w:rPr>
          <w:lang w:val="es-ES_tradnl"/>
        </w:rPr>
        <w:t>3.3.</w:t>
      </w:r>
      <w:r w:rsidR="009A2263" w:rsidRPr="00D51870">
        <w:rPr>
          <w:lang w:val="es-ES_tradnl"/>
        </w:rPr>
        <w:t>4</w:t>
      </w:r>
      <w:r w:rsidRPr="00D51870">
        <w:rPr>
          <w:lang w:val="es-ES_tradnl"/>
        </w:rPr>
        <w:t xml:space="preserve"> </w:t>
      </w:r>
      <w:r w:rsidR="00405937" w:rsidRPr="00D51870">
        <w:rPr>
          <w:lang w:val="es-ES_tradnl"/>
        </w:rPr>
        <w:t>Creación de comercio</w:t>
      </w:r>
      <w:bookmarkEnd w:id="51"/>
    </w:p>
    <w:p w14:paraId="1C865EF1" w14:textId="77777777" w:rsidR="00405937" w:rsidRPr="00D51870" w:rsidRDefault="00405937" w:rsidP="00405937">
      <w:pPr>
        <w:keepNext/>
        <w:spacing w:line="360" w:lineRule="auto"/>
        <w:jc w:val="both"/>
        <w:rPr>
          <w:lang w:val="es-ES_tradnl"/>
        </w:rPr>
      </w:pPr>
      <w:r w:rsidRPr="00D51870">
        <w:rPr>
          <w:noProof/>
          <w:lang w:val="es-ES_tradnl"/>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3E9EC69A" w:rsidR="00405937" w:rsidRPr="00D51870" w:rsidRDefault="00405937" w:rsidP="0040593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18</w:t>
      </w:r>
      <w:r w:rsidRPr="00D51870">
        <w:rPr>
          <w:i/>
          <w:iCs w:val="0"/>
          <w:lang w:val="es-ES_tradnl"/>
        </w:rPr>
        <w:fldChar w:fldCharType="end"/>
      </w:r>
      <w:r w:rsidRPr="00D51870">
        <w:rPr>
          <w:i/>
          <w:iCs w:val="0"/>
          <w:lang w:val="es-ES_tradnl"/>
        </w:rPr>
        <w:t>. Diagrama de secuencia de la creación del usuario comercio.</w:t>
      </w:r>
    </w:p>
    <w:p w14:paraId="2615C976" w14:textId="0BDAA970" w:rsidR="00405937" w:rsidRPr="00D51870" w:rsidRDefault="00405937" w:rsidP="00405937">
      <w:pPr>
        <w:spacing w:line="360" w:lineRule="auto"/>
        <w:rPr>
          <w:lang w:val="es-ES_tradnl"/>
        </w:rPr>
      </w:pPr>
      <w:r w:rsidRPr="00D51870">
        <w:rPr>
          <w:lang w:val="es-ES_tradnl"/>
        </w:rPr>
        <w:t>Cabe destacar que este diagrama se lleva a cabo si el administrador aprueba la solicitud enviada por el comercio.</w:t>
      </w:r>
    </w:p>
    <w:p w14:paraId="0D57281F" w14:textId="77777777" w:rsidR="00910FE6" w:rsidRPr="00D51870" w:rsidRDefault="00910FE6" w:rsidP="00405937">
      <w:pPr>
        <w:spacing w:line="360" w:lineRule="auto"/>
        <w:rPr>
          <w:lang w:val="es-ES_tradnl"/>
        </w:rPr>
      </w:pPr>
    </w:p>
    <w:p w14:paraId="2DF81EC6" w14:textId="2D99B3F8" w:rsidR="00910FE6" w:rsidRPr="00D51870" w:rsidRDefault="00910FE6" w:rsidP="007D3E52">
      <w:pPr>
        <w:pStyle w:val="Subcapitulo"/>
        <w:rPr>
          <w:lang w:val="es-ES_tradnl"/>
        </w:rPr>
      </w:pPr>
      <w:bookmarkStart w:id="52" w:name="_Toc143454671"/>
      <w:r w:rsidRPr="00D51870">
        <w:rPr>
          <w:lang w:val="es-ES_tradnl"/>
        </w:rPr>
        <w:lastRenderedPageBreak/>
        <w:t>3.4 Diagrama de clases</w:t>
      </w:r>
      <w:bookmarkEnd w:id="52"/>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2CEB3E01" w14:textId="33C1F32B" w:rsidR="00FD308A"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Figura 18</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53" w:name="_Toc143454672"/>
      <w:r w:rsidRPr="00D51870">
        <w:rPr>
          <w:lang w:val="es-ES_tradnl"/>
        </w:rPr>
        <w:lastRenderedPageBreak/>
        <w:t xml:space="preserve">3.4.1 Diagrama de clases </w:t>
      </w:r>
      <w:commentRangeStart w:id="54"/>
      <w:r w:rsidRPr="00D51870">
        <w:rPr>
          <w:lang w:val="es-ES_tradnl"/>
        </w:rPr>
        <w:t>lógico</w:t>
      </w:r>
      <w:commentRangeEnd w:id="54"/>
      <w:r w:rsidR="009C64C1">
        <w:rPr>
          <w:rStyle w:val="Refdecomentario"/>
          <w:rFonts w:eastAsiaTheme="minorHAnsi" w:cstheme="minorBidi"/>
          <w:b w:val="0"/>
          <w:color w:val="auto"/>
        </w:rPr>
        <w:commentReference w:id="54"/>
      </w:r>
      <w:bookmarkEnd w:id="53"/>
    </w:p>
    <w:p w14:paraId="45CF0B63" w14:textId="46A36E62" w:rsidR="00E62CB4" w:rsidRPr="00D51870" w:rsidRDefault="00E62CB4" w:rsidP="00BB7866">
      <w:pPr>
        <w:keepNext/>
        <w:spacing w:line="360" w:lineRule="auto"/>
        <w:jc w:val="both"/>
        <w:rPr>
          <w:lang w:val="es-ES_tradnl"/>
        </w:rPr>
      </w:pPr>
      <w:r w:rsidRPr="00D51870">
        <w:rPr>
          <w:noProof/>
          <w:lang w:val="es-ES_tradnl"/>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7"/>
                    <a:stretch>
                      <a:fillRect/>
                    </a:stretch>
                  </pic:blipFill>
                  <pic:spPr>
                    <a:xfrm>
                      <a:off x="0" y="0"/>
                      <a:ext cx="5858241" cy="8319020"/>
                    </a:xfrm>
                    <a:prstGeom prst="rect">
                      <a:avLst/>
                    </a:prstGeom>
                  </pic:spPr>
                </pic:pic>
              </a:graphicData>
            </a:graphic>
          </wp:inline>
        </w:drawing>
      </w:r>
    </w:p>
    <w:p w14:paraId="3247A6A7" w14:textId="07B434E8" w:rsidR="00BB7866" w:rsidRPr="00D51870" w:rsidRDefault="00BB7866" w:rsidP="00F6070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19</w:t>
      </w:r>
      <w:r w:rsidRPr="00D51870">
        <w:rPr>
          <w:i/>
          <w:iCs w:val="0"/>
          <w:lang w:val="es-ES_tradnl"/>
        </w:rPr>
        <w:fldChar w:fldCharType="end"/>
      </w:r>
      <w:r w:rsidRPr="00D51870">
        <w:rPr>
          <w:i/>
          <w:iCs w:val="0"/>
          <w:lang w:val="es-ES_tradnl"/>
        </w:rPr>
        <w:t>. Diagrama de clases lógico del sistema.</w:t>
      </w:r>
    </w:p>
    <w:p w14:paraId="32D5D61E" w14:textId="77777777" w:rsidR="00E62CB4" w:rsidRPr="00D51870" w:rsidRDefault="00E62CB4" w:rsidP="00E62CB4">
      <w:pPr>
        <w:rPr>
          <w:lang w:val="es-ES_tradnl"/>
        </w:rPr>
      </w:pPr>
    </w:p>
    <w:p w14:paraId="65DCA67C" w14:textId="23143805" w:rsidR="00AE082F" w:rsidRPr="00D51870" w:rsidRDefault="00E62CB4" w:rsidP="002F2ACC">
      <w:pPr>
        <w:spacing w:line="360" w:lineRule="auto"/>
        <w:jc w:val="both"/>
        <w:rPr>
          <w:lang w:val="es-ES_tradnl"/>
        </w:rPr>
      </w:pPr>
      <w:r w:rsidRPr="00D51870">
        <w:rPr>
          <w:lang w:val="es-ES_tradnl"/>
        </w:rPr>
        <w:t xml:space="preserve">En el diagrama se observa </w:t>
      </w:r>
      <w:r w:rsidR="005B462B" w:rsidRPr="00D51870">
        <w:rPr>
          <w:lang w:val="es-ES_tradnl"/>
        </w:rPr>
        <w:t>que no existen dependencias ni relaciones de ningún tipo en las clases del proyecto, ya que se ha realizado una clase por cada pantalla que forma la aplicación</w:t>
      </w:r>
      <w:r w:rsidR="00E2047D" w:rsidRPr="00D51870">
        <w:rPr>
          <w:lang w:val="es-ES_tradnl"/>
        </w:rPr>
        <w:t xml:space="preserve"> en su totalidad </w:t>
      </w:r>
      <w:r w:rsidR="00AE082F" w:rsidRPr="00D51870">
        <w:rPr>
          <w:lang w:val="es-ES_tradnl"/>
        </w:rPr>
        <w:t>ya que el tratamiento se facilita un poco más a la hora de tener una clase por cada pantalla de la plataforma,</w:t>
      </w:r>
      <w:r w:rsidR="005B462B" w:rsidRPr="00D51870">
        <w:rPr>
          <w:lang w:val="es-ES_tradnl"/>
        </w:rPr>
        <w:t xml:space="preserve"> </w:t>
      </w:r>
      <w:r w:rsidR="00E2047D" w:rsidRPr="00D51870">
        <w:rPr>
          <w:lang w:val="es-ES_tradnl"/>
        </w:rPr>
        <w:t>nombrando</w:t>
      </w:r>
      <w:r w:rsidR="005B462B" w:rsidRPr="00D51870">
        <w:rPr>
          <w:lang w:val="es-ES_tradnl"/>
        </w:rPr>
        <w:t xml:space="preserve"> a las clases </w:t>
      </w:r>
      <w:r w:rsidR="00E2047D" w:rsidRPr="00D51870">
        <w:rPr>
          <w:lang w:val="es-ES_tradnl"/>
        </w:rPr>
        <w:t xml:space="preserve">que actúan de controladores con el nombre de la pantalla a la que deben controlar. </w:t>
      </w:r>
      <w:r w:rsidR="00AE082F" w:rsidRPr="00D51870">
        <w:rPr>
          <w:lang w:val="es-ES_tradnl"/>
        </w:rPr>
        <w:t>Con esto previamente explicado, se procede a explicar cada una de las clases que forman el diagrama, detallando los atributos y el funcionamiento de los métodos.</w:t>
      </w:r>
    </w:p>
    <w:p w14:paraId="55180D30" w14:textId="77777777" w:rsidR="002F2ACC" w:rsidRPr="00D51870" w:rsidRDefault="002F2ACC" w:rsidP="002F2ACC">
      <w:pPr>
        <w:spacing w:line="360" w:lineRule="auto"/>
        <w:jc w:val="both"/>
        <w:rPr>
          <w:lang w:val="es-ES_tradnl"/>
        </w:rPr>
      </w:pPr>
    </w:p>
    <w:p w14:paraId="17CC8A8D" w14:textId="5A3472D9" w:rsidR="00681D90" w:rsidRPr="00D51870" w:rsidRDefault="006F4C1A" w:rsidP="002F2ACC">
      <w:pPr>
        <w:spacing w:line="360" w:lineRule="auto"/>
        <w:jc w:val="both"/>
        <w:rPr>
          <w:lang w:val="es-ES_tradnl"/>
        </w:rPr>
      </w:pPr>
      <w:proofErr w:type="spellStart"/>
      <w:r w:rsidRPr="00D51870">
        <w:rPr>
          <w:lang w:val="es-ES_tradnl"/>
        </w:rPr>
        <w:t>CarritoController</w:t>
      </w:r>
      <w:proofErr w:type="spellEnd"/>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proofErr w:type="spellStart"/>
      <w:r w:rsidR="00681D90" w:rsidRPr="00D51870">
        <w:rPr>
          <w:lang w:val="es-ES_tradnl"/>
        </w:rPr>
        <w:t>initialize</w:t>
      </w:r>
      <w:proofErr w:type="spellEnd"/>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w:t>
      </w:r>
      <w:proofErr w:type="spellStart"/>
      <w:r w:rsidR="002872ED" w:rsidRPr="00D51870">
        <w:rPr>
          <w:lang w:val="es-ES_tradnl"/>
        </w:rPr>
        <w:t>productosOptions</w:t>
      </w:r>
      <w:proofErr w:type="spellEnd"/>
      <w:r w:rsidR="002872ED" w:rsidRPr="00D51870">
        <w:rPr>
          <w:lang w:val="es-ES_tradnl"/>
        </w:rPr>
        <w:t>'</w:t>
      </w:r>
      <w:r w:rsidR="00875A89" w:rsidRPr="00D51870">
        <w:rPr>
          <w:lang w:val="es-ES_tradnl"/>
        </w:rPr>
        <w:t xml:space="preserve">. </w:t>
      </w:r>
      <w:r w:rsidR="00E750B3" w:rsidRPr="00D51870">
        <w:rPr>
          <w:lang w:val="es-ES_tradnl"/>
        </w:rPr>
        <w:t>En el método '</w:t>
      </w:r>
      <w:proofErr w:type="spellStart"/>
      <w:r w:rsidR="00E750B3" w:rsidRPr="00D51870">
        <w:rPr>
          <w:lang w:val="es-ES_tradnl"/>
        </w:rPr>
        <w:t>showTotalPrice</w:t>
      </w:r>
      <w:proofErr w:type="spellEnd"/>
      <w:r w:rsidR="00E750B3" w:rsidRPr="00D51870">
        <w:rPr>
          <w:lang w:val="es-ES_tradnl"/>
        </w:rPr>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rsidRPr="00D51870">
        <w:rPr>
          <w:lang w:val="es-ES_tradnl"/>
        </w:rPr>
        <w:t>totalPrecio</w:t>
      </w:r>
      <w:proofErr w:type="spellEnd"/>
      <w:r w:rsidR="00E750B3" w:rsidRPr="00D51870">
        <w:rPr>
          <w:lang w:val="es-ES_tradnl"/>
        </w:rPr>
        <w:t xml:space="preserve">'. </w:t>
      </w:r>
      <w:r w:rsidR="003E333D" w:rsidRPr="00D51870">
        <w:rPr>
          <w:lang w:val="es-ES_tradnl"/>
        </w:rPr>
        <w:t>El método '</w:t>
      </w:r>
      <w:proofErr w:type="spellStart"/>
      <w:r w:rsidR="003E333D" w:rsidRPr="00D51870">
        <w:rPr>
          <w:lang w:val="es-ES_tradnl"/>
        </w:rPr>
        <w:t>confirmPurchase</w:t>
      </w:r>
      <w:proofErr w:type="spellEnd"/>
      <w:r w:rsidR="003E333D" w:rsidRPr="00D51870">
        <w:rPr>
          <w:lang w:val="es-ES_tradnl"/>
        </w:rPr>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w:t>
      </w:r>
      <w:proofErr w:type="spellStart"/>
      <w:r w:rsidR="003E333D" w:rsidRPr="00D51870">
        <w:rPr>
          <w:lang w:val="es-ES_tradnl"/>
        </w:rPr>
        <w:t>goBack</w:t>
      </w:r>
      <w:proofErr w:type="spellEnd"/>
      <w:r w:rsidR="003E333D" w:rsidRPr="00D51870">
        <w:rPr>
          <w:lang w:val="es-ES_tradnl"/>
        </w:rPr>
        <w:t xml:space="preserve">'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546CE9EB" w14:textId="3C0B8907" w:rsidR="00221E55" w:rsidRPr="00D51870" w:rsidRDefault="00221E55" w:rsidP="002F2ACC">
      <w:pPr>
        <w:spacing w:line="360" w:lineRule="auto"/>
        <w:jc w:val="both"/>
        <w:rPr>
          <w:lang w:val="es-ES_tradnl"/>
        </w:rPr>
      </w:pPr>
      <w:proofErr w:type="spellStart"/>
      <w:r w:rsidRPr="00D51870">
        <w:rPr>
          <w:lang w:val="es-ES_tradnl"/>
        </w:rPr>
        <w:t>HomeController</w:t>
      </w:r>
      <w:proofErr w:type="spellEnd"/>
      <w:r w:rsidRPr="00D51870">
        <w:rPr>
          <w:lang w:val="es-ES_tradnl"/>
        </w:rPr>
        <w:t>: E</w:t>
      </w:r>
      <w:r w:rsidR="00832256" w:rsidRPr="00D51870">
        <w:rPr>
          <w:lang w:val="es-ES_tradnl"/>
        </w:rPr>
        <w:t>sta clase se utiliza para representar la pantalla principal de la aplicación. En esta clase, en el método '</w:t>
      </w:r>
      <w:proofErr w:type="spellStart"/>
      <w:r w:rsidR="00832256" w:rsidRPr="00D51870">
        <w:rPr>
          <w:lang w:val="es-ES_tradnl"/>
        </w:rPr>
        <w:t>initialize</w:t>
      </w:r>
      <w:proofErr w:type="spellEnd"/>
      <w:r w:rsidR="00832256" w:rsidRPr="00D51870">
        <w:rPr>
          <w:lang w:val="es-ES_tradnl"/>
        </w:rPr>
        <w:t>' se realiza un carrusel donde se muestran los comercios que hay registrados en la base de datos del sistema, donde se realiza una búsqueda en el método '</w:t>
      </w:r>
      <w:proofErr w:type="spellStart"/>
      <w:r w:rsidR="00832256" w:rsidRPr="00D51870">
        <w:rPr>
          <w:lang w:val="es-ES_tradnl"/>
        </w:rPr>
        <w:t>searchCommercesDB</w:t>
      </w:r>
      <w:proofErr w:type="spellEnd"/>
      <w:r w:rsidR="00832256" w:rsidRPr="00D51870">
        <w:rPr>
          <w:lang w:val="es-ES_tradnl"/>
        </w:rPr>
        <w:t>' en la base de datos almacenando en la variable '</w:t>
      </w:r>
      <w:proofErr w:type="spellStart"/>
      <w:r w:rsidR="00832256" w:rsidRPr="00D51870">
        <w:rPr>
          <w:lang w:val="es-ES_tradnl"/>
        </w:rPr>
        <w:t>nombrescomercios</w:t>
      </w:r>
      <w:proofErr w:type="spellEnd"/>
      <w:r w:rsidR="00832256" w:rsidRPr="00D51870">
        <w:rPr>
          <w:lang w:val="es-ES_tradnl"/>
        </w:rPr>
        <w:t>' para, una vez seleccionados todos los comercios, se almacena cada nombre en la variable carrusel y se ejecuta la animación gracias al método '</w:t>
      </w:r>
      <w:proofErr w:type="spellStart"/>
      <w:r w:rsidR="00832256" w:rsidRPr="00D51870">
        <w:rPr>
          <w:lang w:val="es-ES_tradnl"/>
        </w:rPr>
        <w:t>startAnimation</w:t>
      </w:r>
      <w:proofErr w:type="spellEnd"/>
      <w:r w:rsidR="00832256" w:rsidRPr="00D51870">
        <w:rPr>
          <w:lang w:val="es-ES_tradnl"/>
        </w:rPr>
        <w:t>'. En el método '</w:t>
      </w:r>
      <w:proofErr w:type="spellStart"/>
      <w:r w:rsidR="00832256" w:rsidRPr="00D51870">
        <w:rPr>
          <w:lang w:val="es-ES_tradnl"/>
        </w:rPr>
        <w:t>handleRegisterButton</w:t>
      </w:r>
      <w:proofErr w:type="spellEnd"/>
      <w:r w:rsidR="00832256" w:rsidRPr="00D51870">
        <w:rPr>
          <w:lang w:val="es-ES_tradnl"/>
        </w:rPr>
        <w:t xml:space="preserve">' se avanza a la interfaz de registro de usuario, donde </w:t>
      </w:r>
      <w:r w:rsidR="00602066" w:rsidRPr="00D51870">
        <w:rPr>
          <w:lang w:val="es-ES_tradnl"/>
        </w:rPr>
        <w:t xml:space="preserve">en </w:t>
      </w:r>
      <w:r w:rsidR="00832256" w:rsidRPr="00D51870">
        <w:rPr>
          <w:lang w:val="es-ES_tradnl"/>
        </w:rPr>
        <w:t>el método '</w:t>
      </w:r>
      <w:proofErr w:type="spellStart"/>
      <w:r w:rsidR="00832256" w:rsidRPr="00D51870">
        <w:rPr>
          <w:lang w:val="es-ES_tradnl"/>
        </w:rPr>
        <w:t>handleLoginButton</w:t>
      </w:r>
      <w:proofErr w:type="spellEnd"/>
      <w:r w:rsidR="00832256" w:rsidRPr="00D51870">
        <w:rPr>
          <w:lang w:val="es-ES_tradnl"/>
        </w:rPr>
        <w:t xml:space="preserve">'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r w:rsidR="00846D16" w:rsidRPr="00D51870">
        <w:rPr>
          <w:lang w:val="es-ES_tradnl"/>
        </w:rPr>
        <w:lastRenderedPageBreak/>
        <w:t>'</w:t>
      </w:r>
      <w:proofErr w:type="spellStart"/>
      <w:r w:rsidR="00846D16" w:rsidRPr="00D51870">
        <w:rPr>
          <w:lang w:val="es-ES_tradnl"/>
        </w:rPr>
        <w:t>searchCommerce</w:t>
      </w:r>
      <w:proofErr w:type="spellEnd"/>
      <w:r w:rsidR="00846D16" w:rsidRPr="00D51870">
        <w:rPr>
          <w:lang w:val="es-ES_tradnl"/>
        </w:rPr>
        <w:t>' es utilizado para encontrar el comercio tecleado, cuyo nombre se guarda en la variable '</w:t>
      </w:r>
      <w:proofErr w:type="spellStart"/>
      <w:r w:rsidR="00846D16" w:rsidRPr="00D51870">
        <w:rPr>
          <w:lang w:val="es-ES_tradnl"/>
        </w:rPr>
        <w:t>searchField</w:t>
      </w:r>
      <w:proofErr w:type="spellEnd"/>
      <w:r w:rsidR="00846D16" w:rsidRPr="00D51870">
        <w:rPr>
          <w:lang w:val="es-ES_tradnl"/>
        </w:rPr>
        <w:t>', obteniendo todos los nombres de la base de datos y una vez recopilados, se comprueba nombre a nombre, guardando el posible nombre encontrado en la variable '</w:t>
      </w:r>
      <w:proofErr w:type="spellStart"/>
      <w:r w:rsidR="00846D16" w:rsidRPr="00D51870">
        <w:rPr>
          <w:lang w:val="es-ES_tradnl"/>
        </w:rPr>
        <w:t>nombreBD</w:t>
      </w:r>
      <w:proofErr w:type="spellEnd"/>
      <w:r w:rsidR="00846D16" w:rsidRPr="00D51870">
        <w:rPr>
          <w:lang w:val="es-ES_tradnl"/>
        </w:rPr>
        <w:t>' el cual, si coincide con el tecleado, la variable booleana '</w:t>
      </w:r>
      <w:proofErr w:type="spellStart"/>
      <w:r w:rsidR="00846D16" w:rsidRPr="00D51870">
        <w:rPr>
          <w:lang w:val="es-ES_tradnl"/>
        </w:rPr>
        <w:t>commerceFound</w:t>
      </w:r>
      <w:proofErr w:type="spellEnd"/>
      <w:r w:rsidR="00846D16" w:rsidRPr="00D51870">
        <w:rPr>
          <w:lang w:val="es-ES_tradnl"/>
        </w:rPr>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rsidRPr="00D51870">
        <w:rPr>
          <w:lang w:val="es-ES_tradnl"/>
        </w:rPr>
        <w:t>getidcommerce</w:t>
      </w:r>
      <w:proofErr w:type="spellEnd"/>
      <w:r w:rsidR="00846D16" w:rsidRPr="00D51870">
        <w:rPr>
          <w:lang w:val="es-ES_tradnl"/>
        </w:rPr>
        <w:t>' obtiene el id del comercio recibiendo por parámetro el nombre del comercio.</w:t>
      </w:r>
    </w:p>
    <w:p w14:paraId="6E8C5A33" w14:textId="77777777" w:rsidR="00877B13" w:rsidRPr="00D51870" w:rsidRDefault="00877B13" w:rsidP="002F2ACC">
      <w:pPr>
        <w:spacing w:line="360" w:lineRule="auto"/>
        <w:jc w:val="both"/>
        <w:rPr>
          <w:lang w:val="es-ES_tradnl"/>
        </w:rPr>
      </w:pPr>
    </w:p>
    <w:p w14:paraId="132F0F7A" w14:textId="3E4FA06E" w:rsidR="00877B13" w:rsidRPr="00D51870" w:rsidRDefault="00877B13" w:rsidP="002F2ACC">
      <w:pPr>
        <w:spacing w:line="360" w:lineRule="auto"/>
        <w:jc w:val="both"/>
        <w:rPr>
          <w:lang w:val="es-ES_tradnl"/>
        </w:rPr>
      </w:pPr>
      <w:proofErr w:type="spellStart"/>
      <w:r w:rsidRPr="00D51870">
        <w:rPr>
          <w:lang w:val="es-ES_tradnl"/>
        </w:rPr>
        <w:t>LoginAdminController</w:t>
      </w:r>
      <w:proofErr w:type="spellEnd"/>
      <w:r w:rsidRPr="00D51870">
        <w:rPr>
          <w:lang w:val="es-ES_tradnl"/>
        </w:rPr>
        <w:t xml:space="preserve">: En esta clase se han realizado los métodos necesarios para llevar a cabo el inicio de sesión del usuario administrador. </w:t>
      </w:r>
      <w:r w:rsidR="00AA35F5" w:rsidRPr="00D51870">
        <w:rPr>
          <w:lang w:val="es-ES_tradnl"/>
        </w:rPr>
        <w:t>En el método '</w:t>
      </w:r>
      <w:proofErr w:type="spellStart"/>
      <w:r w:rsidR="00AA35F5" w:rsidRPr="00D51870">
        <w:rPr>
          <w:lang w:val="es-ES_tradnl"/>
        </w:rPr>
        <w:t>handleLogin</w:t>
      </w:r>
      <w:proofErr w:type="spellEnd"/>
      <w:r w:rsidR="00AA35F5" w:rsidRPr="00D51870">
        <w:rPr>
          <w:lang w:val="es-ES_tradnl"/>
        </w:rPr>
        <w:t>' se lleva a cabo el inicio de sesión del usuario administrador, donde si hay algún error a la hora de iniciar sesión con las credenciales necesarias se muestra un mensaje indicándolo. El método '</w:t>
      </w:r>
      <w:proofErr w:type="spellStart"/>
      <w:r w:rsidR="00AA35F5" w:rsidRPr="00D51870">
        <w:rPr>
          <w:lang w:val="es-ES_tradnl"/>
        </w:rPr>
        <w:t>handleLogout</w:t>
      </w:r>
      <w:proofErr w:type="spellEnd"/>
      <w:r w:rsidR="00AA35F5" w:rsidRPr="00D51870">
        <w:rPr>
          <w:lang w:val="es-ES_tradnl"/>
        </w:rPr>
        <w:t>' cierra la sesión del usuario, volviendo a la pantalla de inicio de sesión. El método '</w:t>
      </w:r>
      <w:proofErr w:type="spellStart"/>
      <w:r w:rsidR="00AA35F5" w:rsidRPr="00D51870">
        <w:rPr>
          <w:lang w:val="es-ES_tradnl"/>
        </w:rPr>
        <w:t>isValidCredentials</w:t>
      </w:r>
      <w:proofErr w:type="spellEnd"/>
      <w:r w:rsidR="00AA35F5" w:rsidRPr="00D51870">
        <w:rPr>
          <w:lang w:val="es-ES_tradnl"/>
        </w:rPr>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xml:space="preserve">. El </w:t>
      </w:r>
      <w:proofErr w:type="spellStart"/>
      <w:r w:rsidR="00BF0DC5" w:rsidRPr="00D51870">
        <w:rPr>
          <w:lang w:val="es-ES_tradnl"/>
        </w:rPr>
        <w:t>hasheo</w:t>
      </w:r>
      <w:proofErr w:type="spellEnd"/>
      <w:r w:rsidR="00BF0DC5" w:rsidRPr="00D51870">
        <w:rPr>
          <w:lang w:val="es-ES_tradnl"/>
        </w:rPr>
        <w:t xml:space="preserve"> de la contraseña en SHA-256[3] se lleva a cabo en el método 'hashPassword256'. El método '</w:t>
      </w:r>
      <w:proofErr w:type="spellStart"/>
      <w:r w:rsidR="00BF0DC5" w:rsidRPr="00D51870">
        <w:rPr>
          <w:lang w:val="es-ES_tradnl"/>
        </w:rPr>
        <w:t>handle</w:t>
      </w:r>
      <w:r w:rsidR="00B10C7A" w:rsidRPr="00D51870">
        <w:rPr>
          <w:lang w:val="es-ES_tradnl"/>
        </w:rPr>
        <w:t>g</w:t>
      </w:r>
      <w:r w:rsidR="00BF0DC5" w:rsidRPr="00D51870">
        <w:rPr>
          <w:lang w:val="es-ES_tradnl"/>
        </w:rPr>
        <w:t>oBack</w:t>
      </w:r>
      <w:proofErr w:type="spellEnd"/>
      <w:r w:rsidR="00BF0DC5" w:rsidRPr="00D51870">
        <w:rPr>
          <w:lang w:val="es-ES_tradnl"/>
        </w:rPr>
        <w:t>'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34F27ED0" w:rsidR="00B10C7A" w:rsidRPr="00D51870" w:rsidRDefault="00B10C7A" w:rsidP="002F2ACC">
      <w:pPr>
        <w:spacing w:line="360" w:lineRule="auto"/>
        <w:jc w:val="both"/>
        <w:rPr>
          <w:lang w:val="es-ES_tradnl"/>
        </w:rPr>
      </w:pPr>
      <w:proofErr w:type="spellStart"/>
      <w:r w:rsidRPr="00D51870">
        <w:rPr>
          <w:lang w:val="es-ES_tradnl"/>
        </w:rPr>
        <w:t>LoginComercioController</w:t>
      </w:r>
      <w:proofErr w:type="spellEnd"/>
      <w:r w:rsidRPr="00D51870">
        <w:rPr>
          <w:lang w:val="es-ES_tradnl"/>
        </w:rPr>
        <w:t xml:space="preserve">: Esta clase se encarga del inicio de sesión del usuario comercio, pues los métodos que se muestran en la </w:t>
      </w:r>
      <w:r w:rsidRPr="00D51870">
        <w:rPr>
          <w:i/>
          <w:iCs/>
          <w:lang w:val="es-ES_tradnl"/>
        </w:rPr>
        <w:t>Figura 18</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proofErr w:type="spellStart"/>
      <w:r w:rsidRPr="00D51870">
        <w:rPr>
          <w:lang w:val="es-ES_tradnl"/>
        </w:rPr>
        <w:t>LoginController</w:t>
      </w:r>
      <w:proofErr w:type="spellEnd"/>
      <w:r w:rsidRPr="00D51870">
        <w:rPr>
          <w:lang w:val="es-ES_tradnl"/>
        </w:rPr>
        <w:t>: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w:t>
      </w:r>
      <w:proofErr w:type="spellStart"/>
      <w:proofErr w:type="gramStart"/>
      <w:r w:rsidR="00254E84" w:rsidRPr="00D51870">
        <w:rPr>
          <w:lang w:val="es-ES_tradnl"/>
        </w:rPr>
        <w:t>BCrypt</w:t>
      </w:r>
      <w:proofErr w:type="spellEnd"/>
      <w:r w:rsidR="00254E84" w:rsidRPr="00D51870">
        <w:rPr>
          <w:lang w:val="es-ES_tradnl"/>
        </w:rPr>
        <w:t>[</w:t>
      </w:r>
      <w:proofErr w:type="gramEnd"/>
      <w:r w:rsidR="00254E84" w:rsidRPr="00D51870">
        <w:rPr>
          <w:lang w:val="es-ES_tradnl"/>
        </w:rPr>
        <w: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proofErr w:type="spellStart"/>
      <w:r w:rsidRPr="00D51870">
        <w:rPr>
          <w:lang w:val="es-ES_tradnl"/>
        </w:rPr>
        <w:lastRenderedPageBreak/>
        <w:t>LoginMenuController</w:t>
      </w:r>
      <w:proofErr w:type="spellEnd"/>
      <w:r w:rsidRPr="00D51870">
        <w:rPr>
          <w:lang w:val="es-ES_tradnl"/>
        </w:rPr>
        <w:t xml:space="preserve">: En esta clase se implementa la funcionalidad del menú de </w:t>
      </w:r>
      <w:proofErr w:type="spellStart"/>
      <w:r w:rsidRPr="00D51870">
        <w:rPr>
          <w:lang w:val="es-ES_tradnl"/>
        </w:rPr>
        <w:t>login</w:t>
      </w:r>
      <w:proofErr w:type="spellEnd"/>
      <w:r w:rsidRPr="00D51870">
        <w:rPr>
          <w:lang w:val="es-ES_tradnl"/>
        </w:rPr>
        <w:t xml:space="preserve"> según la elección del usuario, por lo que se ha llevado a cabo la creación de tres variables booleanas que se establecerán a true dependiendo del usuario que sea. Si es administrador, se ejecutará el método '</w:t>
      </w:r>
      <w:proofErr w:type="spellStart"/>
      <w:r w:rsidRPr="00D51870">
        <w:rPr>
          <w:lang w:val="es-ES_tradnl"/>
        </w:rPr>
        <w:t>handleAdminButton</w:t>
      </w:r>
      <w:proofErr w:type="spellEnd"/>
      <w:r w:rsidRPr="00D51870">
        <w:rPr>
          <w:lang w:val="es-ES_tradnl"/>
        </w:rPr>
        <w:t>', que redirigirá a la pantalla de inicio de sesión del administrador, de la misma forma que los métodos '</w:t>
      </w:r>
      <w:proofErr w:type="spellStart"/>
      <w:r w:rsidRPr="00D51870">
        <w:rPr>
          <w:lang w:val="es-ES_tradnl"/>
        </w:rPr>
        <w:t>handleNextScreen</w:t>
      </w:r>
      <w:proofErr w:type="spellEnd"/>
      <w:r w:rsidRPr="00D51870">
        <w:rPr>
          <w:lang w:val="es-ES_tradnl"/>
        </w:rPr>
        <w:t>' que corresponde al cliente y '</w:t>
      </w:r>
      <w:proofErr w:type="spellStart"/>
      <w:r w:rsidRPr="00D51870">
        <w:rPr>
          <w:lang w:val="es-ES_tradnl"/>
        </w:rPr>
        <w:t>handleCommerceButton</w:t>
      </w:r>
      <w:proofErr w:type="spellEnd"/>
      <w:r w:rsidRPr="00D51870">
        <w:rPr>
          <w:lang w:val="es-ES_tradnl"/>
        </w:rPr>
        <w:t xml:space="preserve">'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proofErr w:type="spellStart"/>
      <w:r w:rsidRPr="00D51870">
        <w:rPr>
          <w:lang w:val="es-ES_tradnl"/>
        </w:rPr>
        <w:t>PaginaAdmin</w:t>
      </w:r>
      <w:proofErr w:type="spellEnd"/>
      <w:r w:rsidRPr="00D51870">
        <w:rPr>
          <w:lang w:val="es-ES_tradnl"/>
        </w:rPr>
        <w:t>: Se ha realizado en esta clase los métodos realizados para la página principal del administrador. Se ha llevado a cabo la realización de un carrusel donde se muestran los nombres del comercio, donde el método '</w:t>
      </w:r>
      <w:proofErr w:type="spellStart"/>
      <w:r w:rsidRPr="00D51870">
        <w:rPr>
          <w:lang w:val="es-ES_tradnl"/>
        </w:rPr>
        <w:t>searchCommercesDB</w:t>
      </w:r>
      <w:proofErr w:type="spellEnd"/>
      <w:r w:rsidRPr="00D51870">
        <w:rPr>
          <w:lang w:val="es-ES_tradnl"/>
        </w:rPr>
        <w:t>' lleva a cabo la recopilación de los nombres de los comercios, almacenándolos en la variable '</w:t>
      </w:r>
      <w:proofErr w:type="spellStart"/>
      <w:r w:rsidRPr="00D51870">
        <w:rPr>
          <w:lang w:val="es-ES_tradnl"/>
        </w:rPr>
        <w:t>nombrescomercios</w:t>
      </w:r>
      <w:proofErr w:type="spellEnd"/>
      <w:r w:rsidRPr="00D51870">
        <w:rPr>
          <w:lang w:val="es-ES_tradnl"/>
        </w:rPr>
        <w:t>', que una vez recopilados se añade nombre por nombre a la variable 'carrusel', que una vez formado lleva a cabo la simulación de animación en el método '</w:t>
      </w:r>
      <w:proofErr w:type="spellStart"/>
      <w:r w:rsidRPr="00D51870">
        <w:rPr>
          <w:lang w:val="es-ES_tradnl"/>
        </w:rPr>
        <w:t>startAnimation</w:t>
      </w:r>
      <w:proofErr w:type="spellEnd"/>
      <w:r w:rsidRPr="00D51870">
        <w:rPr>
          <w:lang w:val="es-ES_tradnl"/>
        </w:rPr>
        <w:t xml:space="preserve">'. Por otro </w:t>
      </w:r>
      <w:r w:rsidR="00EE457F" w:rsidRPr="00D51870">
        <w:rPr>
          <w:lang w:val="es-ES_tradnl"/>
        </w:rPr>
        <w:t>lado,</w:t>
      </w:r>
      <w:r w:rsidRPr="00D51870">
        <w:rPr>
          <w:lang w:val="es-ES_tradnl"/>
        </w:rPr>
        <w:t xml:space="preserve"> encontramos el método '</w:t>
      </w:r>
      <w:proofErr w:type="spellStart"/>
      <w:r w:rsidRPr="00D51870">
        <w:rPr>
          <w:lang w:val="es-ES_tradnl"/>
        </w:rPr>
        <w:t>handleLogout</w:t>
      </w:r>
      <w:proofErr w:type="spellEnd"/>
      <w:r w:rsidRPr="00D51870">
        <w:rPr>
          <w:lang w:val="es-ES_tradnl"/>
        </w:rPr>
        <w:t>' para cerrar la sesión, el método '</w:t>
      </w:r>
      <w:proofErr w:type="spellStart"/>
      <w:r w:rsidRPr="00D51870">
        <w:rPr>
          <w:lang w:val="es-ES_tradnl"/>
        </w:rPr>
        <w:t>handleGoAdminProfile</w:t>
      </w:r>
      <w:proofErr w:type="spellEnd"/>
      <w:r w:rsidRPr="00D51870">
        <w:rPr>
          <w:lang w:val="es-ES_tradnl"/>
        </w:rPr>
        <w:t>' que es el encargado de mostrar el perfil del administrador y los datos de este.</w:t>
      </w:r>
      <w:r w:rsidR="00EE457F" w:rsidRPr="00D51870">
        <w:rPr>
          <w:lang w:val="es-ES_tradnl"/>
        </w:rPr>
        <w:t xml:space="preserve"> El método '</w:t>
      </w:r>
      <w:proofErr w:type="spellStart"/>
      <w:r w:rsidR="00EE457F" w:rsidRPr="00D51870">
        <w:rPr>
          <w:lang w:val="es-ES_tradnl"/>
        </w:rPr>
        <w:t>handleGoRequest</w:t>
      </w:r>
      <w:proofErr w:type="spellEnd"/>
      <w:r w:rsidR="00EE457F" w:rsidRPr="00D51870">
        <w:rPr>
          <w:lang w:val="es-ES_tradnl"/>
        </w:rPr>
        <w:t>' se encarga de visualizar las solicitudes emitidas por los comercios para su correspondiente revisión. En el método '</w:t>
      </w:r>
      <w:proofErr w:type="spellStart"/>
      <w:r w:rsidR="00EE457F" w:rsidRPr="00D51870">
        <w:rPr>
          <w:lang w:val="es-ES_tradnl"/>
        </w:rPr>
        <w:t>searchCommerce</w:t>
      </w:r>
      <w:proofErr w:type="spellEnd"/>
      <w:r w:rsidR="00EE457F" w:rsidRPr="00D51870">
        <w:rPr>
          <w:lang w:val="es-ES_tradnl"/>
        </w:rPr>
        <w:t>' se realiza una búsqueda en la base de datos del comercio tecleado a partir del nombre introducido, en el cual si se encuentra es almacenado en la variable. Si se encuentra, la variable '</w:t>
      </w:r>
      <w:proofErr w:type="spellStart"/>
      <w:r w:rsidR="00EE457F" w:rsidRPr="00D51870">
        <w:rPr>
          <w:lang w:val="es-ES_tradnl"/>
        </w:rPr>
        <w:t>commerceFound</w:t>
      </w:r>
      <w:proofErr w:type="spellEnd"/>
      <w:r w:rsidR="00EE457F" w:rsidRPr="00D51870">
        <w:rPr>
          <w:lang w:val="es-ES_tradnl"/>
        </w:rPr>
        <w:t>' se establece a true y se detiene la búsqueda añadiendo el resultado a la variable '</w:t>
      </w:r>
      <w:proofErr w:type="spellStart"/>
      <w:r w:rsidR="00EE457F" w:rsidRPr="00D51870">
        <w:rPr>
          <w:lang w:val="es-ES_tradnl"/>
        </w:rPr>
        <w:t>carruselComercios</w:t>
      </w:r>
      <w:proofErr w:type="spellEnd"/>
      <w:r w:rsidR="00EE457F" w:rsidRPr="00D51870">
        <w:rPr>
          <w:lang w:val="es-ES_tradnl"/>
        </w:rPr>
        <w:t>'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w:t>
      </w:r>
      <w:proofErr w:type="spellStart"/>
      <w:r w:rsidR="00ED674D" w:rsidRPr="00D51870">
        <w:rPr>
          <w:lang w:val="es-ES_tradnl"/>
        </w:rPr>
        <w:t>getidcommerce</w:t>
      </w:r>
      <w:proofErr w:type="spellEnd"/>
      <w:r w:rsidR="00ED674D" w:rsidRPr="00D51870">
        <w:rPr>
          <w:lang w:val="es-ES_tradnl"/>
        </w:rPr>
        <w:t>'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proofErr w:type="spellStart"/>
      <w:r w:rsidRPr="00D51870">
        <w:rPr>
          <w:lang w:val="es-ES_tradnl"/>
        </w:rPr>
        <w:t>PaginaClienteController</w:t>
      </w:r>
      <w:proofErr w:type="spellEnd"/>
      <w:r w:rsidRPr="00D51870">
        <w:rPr>
          <w:lang w:val="es-ES_tradnl"/>
        </w:rPr>
        <w:t xml:space="preserve">: En esta página se ha llevado a cabo la realización de los métodos de la página principal del cliente. Como se puede observar, </w:t>
      </w:r>
      <w:r w:rsidR="0014663B" w:rsidRPr="00D51870">
        <w:rPr>
          <w:lang w:val="es-ES_tradnl"/>
        </w:rPr>
        <w:t>se ha creado un método '</w:t>
      </w:r>
      <w:proofErr w:type="spellStart"/>
      <w:r w:rsidR="0014663B" w:rsidRPr="00D51870">
        <w:rPr>
          <w:lang w:val="es-ES_tradnl"/>
        </w:rPr>
        <w:t>handleLogout</w:t>
      </w:r>
      <w:proofErr w:type="spellEnd"/>
      <w:r w:rsidR="0014663B" w:rsidRPr="00D51870">
        <w:rPr>
          <w:lang w:val="es-ES_tradnl"/>
        </w:rPr>
        <w:t>' para cerrar sesión, '</w:t>
      </w:r>
      <w:proofErr w:type="spellStart"/>
      <w:r w:rsidR="0014663B" w:rsidRPr="00D51870">
        <w:rPr>
          <w:lang w:val="es-ES_tradnl"/>
        </w:rPr>
        <w:t>handlegoProfile</w:t>
      </w:r>
      <w:proofErr w:type="spellEnd"/>
      <w:r w:rsidR="0014663B" w:rsidRPr="00D51870">
        <w:rPr>
          <w:lang w:val="es-ES_tradnl"/>
        </w:rPr>
        <w:t xml:space="preserve">' para visualizar el perfil del cliente y los </w:t>
      </w:r>
      <w:r w:rsidR="0014663B" w:rsidRPr="00D51870">
        <w:rPr>
          <w:lang w:val="es-ES_tradnl"/>
        </w:rPr>
        <w:lastRenderedPageBreak/>
        <w:t>métodos '</w:t>
      </w:r>
      <w:proofErr w:type="spellStart"/>
      <w:r w:rsidR="0014663B" w:rsidRPr="00D51870">
        <w:rPr>
          <w:lang w:val="es-ES_tradnl"/>
        </w:rPr>
        <w:t>searchCommercesDB</w:t>
      </w:r>
      <w:proofErr w:type="spellEnd"/>
      <w:r w:rsidR="0014663B" w:rsidRPr="00D51870">
        <w:rPr>
          <w:lang w:val="es-ES_tradnl"/>
        </w:rPr>
        <w:t>', '</w:t>
      </w:r>
      <w:proofErr w:type="spellStart"/>
      <w:r w:rsidR="0014663B" w:rsidRPr="00D51870">
        <w:rPr>
          <w:lang w:val="es-ES_tradnl"/>
        </w:rPr>
        <w:t>initialize</w:t>
      </w:r>
      <w:proofErr w:type="spellEnd"/>
      <w:r w:rsidR="0014663B" w:rsidRPr="00D51870">
        <w:rPr>
          <w:lang w:val="es-ES_tradnl"/>
        </w:rPr>
        <w:t>' y '</w:t>
      </w:r>
      <w:proofErr w:type="spellStart"/>
      <w:r w:rsidR="0014663B" w:rsidRPr="00D51870">
        <w:rPr>
          <w:lang w:val="es-ES_tradnl"/>
        </w:rPr>
        <w:t>startAnimation</w:t>
      </w:r>
      <w:proofErr w:type="spellEnd"/>
      <w:r w:rsidR="0014663B" w:rsidRPr="00D51870">
        <w:rPr>
          <w:lang w:val="es-ES_tradnl"/>
        </w:rPr>
        <w:t>' para el carrusel de los comercios. También se ha realizado el método '</w:t>
      </w:r>
      <w:proofErr w:type="spellStart"/>
      <w:r w:rsidR="0014663B" w:rsidRPr="00D51870">
        <w:rPr>
          <w:lang w:val="es-ES_tradnl"/>
        </w:rPr>
        <w:t>searchCommerce</w:t>
      </w:r>
      <w:proofErr w:type="spellEnd"/>
      <w:r w:rsidR="0014663B" w:rsidRPr="00D51870">
        <w:rPr>
          <w:lang w:val="es-ES_tradnl"/>
        </w:rPr>
        <w:t>' que busca el comercio introducido por pantalla y que es posteriormente almacenado en la variable '</w:t>
      </w:r>
      <w:proofErr w:type="spellStart"/>
      <w:r w:rsidR="0014663B" w:rsidRPr="00D51870">
        <w:rPr>
          <w:lang w:val="es-ES_tradnl"/>
        </w:rPr>
        <w:t>searchField</w:t>
      </w:r>
      <w:proofErr w:type="spellEnd"/>
      <w:r w:rsidR="0014663B" w:rsidRPr="00D51870">
        <w:rPr>
          <w:lang w:val="es-ES_tradnl"/>
        </w:rPr>
        <w:t>' y '</w:t>
      </w:r>
      <w:proofErr w:type="spellStart"/>
      <w:r w:rsidR="0014663B" w:rsidRPr="00D51870">
        <w:rPr>
          <w:lang w:val="es-ES_tradnl"/>
        </w:rPr>
        <w:t>getidcommerce</w:t>
      </w:r>
      <w:proofErr w:type="spellEnd"/>
      <w:r w:rsidR="0014663B" w:rsidRPr="00D51870">
        <w:rPr>
          <w:lang w:val="es-ES_tradnl"/>
        </w:rPr>
        <w:t>' para encontrar el id del comercio buscado. Como novedad, se ha creado el método '</w:t>
      </w:r>
      <w:proofErr w:type="spellStart"/>
      <w:r w:rsidR="0014663B" w:rsidRPr="00D51870">
        <w:rPr>
          <w:lang w:val="es-ES_tradnl"/>
        </w:rPr>
        <w:t>handleCart</w:t>
      </w:r>
      <w:proofErr w:type="spellEnd"/>
      <w:r w:rsidR="0014663B" w:rsidRPr="00D51870">
        <w:rPr>
          <w:lang w:val="es-ES_tradnl"/>
        </w:rPr>
        <w: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proofErr w:type="spellStart"/>
      <w:r w:rsidRPr="00D51870">
        <w:rPr>
          <w:lang w:val="es-ES_tradnl"/>
        </w:rPr>
        <w:t>PaginaComercioController</w:t>
      </w:r>
      <w:proofErr w:type="spellEnd"/>
      <w:r w:rsidRPr="00D51870">
        <w:rPr>
          <w:lang w:val="es-ES_tradnl"/>
        </w:rPr>
        <w:t>: Clase que se crea para manejar la página principal del comercio. Se encuentran métodos como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handlegoProfile</w:t>
      </w:r>
      <w:proofErr w:type="spellEnd"/>
      <w:r w:rsidRPr="00D51870">
        <w:rPr>
          <w:lang w:val="es-ES_tradnl"/>
        </w:rPr>
        <w:t>' para la visualización de su perfil y '</w:t>
      </w:r>
      <w:proofErr w:type="spellStart"/>
      <w:r w:rsidRPr="00D51870">
        <w:rPr>
          <w:lang w:val="es-ES_tradnl"/>
        </w:rPr>
        <w:t>handleGoProducts</w:t>
      </w:r>
      <w:proofErr w:type="spellEnd"/>
      <w:r w:rsidRPr="00D51870">
        <w:rPr>
          <w:lang w:val="es-ES_tradnl"/>
        </w:rPr>
        <w:t>'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proofErr w:type="spellStart"/>
      <w:r w:rsidRPr="00D51870">
        <w:rPr>
          <w:lang w:val="es-ES_tradnl"/>
        </w:rPr>
        <w:t>PerfilAdminController</w:t>
      </w:r>
      <w:proofErr w:type="spellEnd"/>
      <w:r w:rsidRPr="00D51870">
        <w:rPr>
          <w:lang w:val="es-ES_tradnl"/>
        </w:rPr>
        <w:t>: En esta clase se realizan las funciones que se pueden llevar a cabo en el perfil del usuario administrador</w:t>
      </w:r>
      <w:r w:rsidR="00BF3F75" w:rsidRPr="00D51870">
        <w:rPr>
          <w:lang w:val="es-ES_tradnl"/>
        </w:rPr>
        <w:t>. Primero, se lleva a cabo la inicialización y visualización de los datos del administrador mediante el método '</w:t>
      </w:r>
      <w:proofErr w:type="spellStart"/>
      <w:r w:rsidR="00BF3F75" w:rsidRPr="00D51870">
        <w:rPr>
          <w:lang w:val="es-ES_tradnl"/>
        </w:rPr>
        <w:t>initialize</w:t>
      </w:r>
      <w:proofErr w:type="spellEnd"/>
      <w:r w:rsidR="00BF3F75" w:rsidRPr="00D51870">
        <w:rPr>
          <w:lang w:val="es-ES_tradnl"/>
        </w:rPr>
        <w:t>' guardándolos en las etiquetas creadas por cada campo. El método '</w:t>
      </w:r>
      <w:proofErr w:type="spellStart"/>
      <w:r w:rsidR="00BF3F75" w:rsidRPr="00D51870">
        <w:rPr>
          <w:lang w:val="es-ES_tradnl"/>
        </w:rPr>
        <w:t>handleEditButton</w:t>
      </w:r>
      <w:proofErr w:type="spellEnd"/>
      <w:r w:rsidR="00BF3F75" w:rsidRPr="00D51870">
        <w:rPr>
          <w:lang w:val="es-ES_tradnl"/>
        </w:rPr>
        <w:t>' es disparado por el botón '</w:t>
      </w:r>
      <w:proofErr w:type="spellStart"/>
      <w:r w:rsidR="00BF3F75" w:rsidRPr="00D51870">
        <w:rPr>
          <w:lang w:val="es-ES_tradnl"/>
        </w:rPr>
        <w:t>editDataAdmin</w:t>
      </w:r>
      <w:proofErr w:type="spellEnd"/>
      <w:r w:rsidR="00BF3F75" w:rsidRPr="00D51870">
        <w:rPr>
          <w:lang w:val="es-ES_tradnl"/>
        </w:rPr>
        <w:t xml:space="preserve">',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rsidRPr="00D51870">
        <w:rPr>
          <w:lang w:val="es-ES_tradnl"/>
        </w:rPr>
        <w:t>changePassword</w:t>
      </w:r>
      <w:proofErr w:type="spellEnd"/>
      <w:r w:rsidR="00B87160" w:rsidRPr="00D51870">
        <w:rPr>
          <w:lang w:val="es-ES_tradnl"/>
        </w:rPr>
        <w:t>', que con la ayuda de los métodos 'hashPasswordSHA256' que hace un hash de la nueva contraseña establecida que se pasa por parámetro junto la sal que es llevada a cabo por el método '</w:t>
      </w:r>
      <w:proofErr w:type="spellStart"/>
      <w:r w:rsidR="00B87160" w:rsidRPr="00D51870">
        <w:rPr>
          <w:lang w:val="es-ES_tradnl"/>
        </w:rPr>
        <w:t>cadenaAleatoria</w:t>
      </w:r>
      <w:proofErr w:type="spellEnd"/>
      <w:r w:rsidR="00B87160" w:rsidRPr="00D51870">
        <w:rPr>
          <w:lang w:val="es-ES_tradnl"/>
        </w:rPr>
        <w:t>'</w:t>
      </w:r>
      <w:r w:rsidR="00194A39" w:rsidRPr="00D51870">
        <w:rPr>
          <w:lang w:val="es-ES_tradnl"/>
        </w:rPr>
        <w:t>, restablece la contraseña escrita por teclado por el usuario, recogida en las variables '</w:t>
      </w:r>
      <w:proofErr w:type="spellStart"/>
      <w:r w:rsidR="00194A39" w:rsidRPr="00D51870">
        <w:rPr>
          <w:lang w:val="es-ES_tradnl"/>
        </w:rPr>
        <w:t>passField</w:t>
      </w:r>
      <w:proofErr w:type="spellEnd"/>
      <w:r w:rsidR="00194A39" w:rsidRPr="00D51870">
        <w:rPr>
          <w:lang w:val="es-ES_tradnl"/>
        </w:rPr>
        <w:t>' y '</w:t>
      </w:r>
      <w:proofErr w:type="spellStart"/>
      <w:r w:rsidR="00194A39" w:rsidRPr="00D51870">
        <w:rPr>
          <w:lang w:val="es-ES_tradnl"/>
        </w:rPr>
        <w:t>repeatPassField</w:t>
      </w:r>
      <w:proofErr w:type="spellEnd"/>
      <w:r w:rsidR="00194A39" w:rsidRPr="00D51870">
        <w:rPr>
          <w:lang w:val="es-ES_tradnl"/>
        </w:rPr>
        <w:t>',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w:t>
      </w:r>
      <w:proofErr w:type="spellStart"/>
      <w:r w:rsidR="00B87160" w:rsidRPr="00D51870">
        <w:rPr>
          <w:lang w:val="es-ES_tradnl"/>
        </w:rPr>
        <w:t>numeroAleatorioEnRango</w:t>
      </w:r>
      <w:proofErr w:type="spellEnd"/>
      <w:r w:rsidR="00B87160" w:rsidRPr="00D51870">
        <w:rPr>
          <w:lang w:val="es-ES_tradnl"/>
        </w:rPr>
        <w:t>' para crear una sal totalmente aleatoria. También se observa el método '</w:t>
      </w:r>
      <w:proofErr w:type="spellStart"/>
      <w:r w:rsidR="00B87160" w:rsidRPr="00D51870">
        <w:rPr>
          <w:lang w:val="es-ES_tradnl"/>
        </w:rPr>
        <w:t>goBack</w:t>
      </w:r>
      <w:proofErr w:type="spellEnd"/>
      <w:r w:rsidR="00B87160" w:rsidRPr="00D51870">
        <w:rPr>
          <w:lang w:val="es-ES_tradnl"/>
        </w:rPr>
        <w:t>'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proofErr w:type="spellStart"/>
      <w:r w:rsidRPr="00D51870">
        <w:rPr>
          <w:lang w:val="es-ES_tradnl"/>
        </w:rPr>
        <w:t>PerfilClienteController</w:t>
      </w:r>
      <w:proofErr w:type="spellEnd"/>
      <w:r w:rsidRPr="00D51870">
        <w:rPr>
          <w:lang w:val="es-ES_tradnl"/>
        </w:rPr>
        <w:t>: En esta clase se han realizado las funciones que se pueden llevar a cabo en el perfil del cliente. Inicialmente se encuentran métodos como '</w:t>
      </w:r>
      <w:proofErr w:type="spellStart"/>
      <w:r w:rsidRPr="00D51870">
        <w:rPr>
          <w:lang w:val="es-ES_tradnl"/>
        </w:rPr>
        <w:t>handleLogout</w:t>
      </w:r>
      <w:proofErr w:type="spellEnd"/>
      <w:r w:rsidRPr="00D51870">
        <w:rPr>
          <w:lang w:val="es-ES_tradnl"/>
        </w:rPr>
        <w:t>' para el cierre de sesión e '</w:t>
      </w:r>
      <w:proofErr w:type="spellStart"/>
      <w:r w:rsidRPr="00D51870">
        <w:rPr>
          <w:lang w:val="es-ES_tradnl"/>
        </w:rPr>
        <w:t>initialize</w:t>
      </w:r>
      <w:proofErr w:type="spellEnd"/>
      <w:r w:rsidRPr="00D51870">
        <w:rPr>
          <w:lang w:val="es-ES_tradnl"/>
        </w:rPr>
        <w:t xml:space="preserve">' para cargar los datos del usuario en su perfil. En </w:t>
      </w:r>
      <w:r w:rsidRPr="00D51870">
        <w:rPr>
          <w:lang w:val="es-ES_tradnl"/>
        </w:rPr>
        <w:lastRenderedPageBreak/>
        <w:t>'</w:t>
      </w:r>
      <w:proofErr w:type="spellStart"/>
      <w:r w:rsidRPr="00D51870">
        <w:rPr>
          <w:lang w:val="es-ES_tradnl"/>
        </w:rPr>
        <w:t>handleDeleteProfile</w:t>
      </w:r>
      <w:proofErr w:type="spellEnd"/>
      <w:r w:rsidRPr="00D51870">
        <w:rPr>
          <w:lang w:val="es-ES_tradnl"/>
        </w:rPr>
        <w:t>' se realiza el borrado del perfil del cliente, donde se hace una búsqueda de los datos de este en la base de datos para su correcta eliminación, mostrando la alerta correspondiente en caso de que sea o no llevado a cabo. En '</w:t>
      </w:r>
      <w:proofErr w:type="spellStart"/>
      <w:r w:rsidRPr="00D51870">
        <w:rPr>
          <w:lang w:val="es-ES_tradnl"/>
        </w:rPr>
        <w:t>handleEditButton</w:t>
      </w:r>
      <w:proofErr w:type="spellEnd"/>
      <w:r w:rsidRPr="00D51870">
        <w:rPr>
          <w:lang w:val="es-ES_tradnl"/>
        </w:rPr>
        <w:t>' se realiza la misma función que en el usuario administrador solo que los campos del cliente son distintos, pero el proceso es similar: se cargan los datos actuales del cliente en el formulario que se crea al disparar el botón '</w:t>
      </w:r>
      <w:proofErr w:type="spellStart"/>
      <w:r w:rsidRPr="00D51870">
        <w:rPr>
          <w:lang w:val="es-ES_tradnl"/>
        </w:rPr>
        <w:t>editButton</w:t>
      </w:r>
      <w:proofErr w:type="spellEnd"/>
      <w:r w:rsidRPr="00D51870">
        <w:rPr>
          <w:lang w:val="es-ES_tradnl"/>
        </w:rP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rsidRPr="00D51870">
        <w:rPr>
          <w:lang w:val="es-ES_tradnl"/>
        </w:rPr>
        <w:t>changePassword</w:t>
      </w:r>
      <w:proofErr w:type="spellEnd"/>
      <w:r w:rsidRPr="00D51870">
        <w:rPr>
          <w:lang w:val="es-ES_tradnl"/>
        </w:rPr>
        <w:t>' donde se crea un pequeño formulario con los campos '</w:t>
      </w:r>
      <w:proofErr w:type="spellStart"/>
      <w:r w:rsidRPr="00D51870">
        <w:rPr>
          <w:lang w:val="es-ES_tradnl"/>
        </w:rPr>
        <w:t>passField</w:t>
      </w:r>
      <w:proofErr w:type="spellEnd"/>
      <w:r w:rsidRPr="00D51870">
        <w:rPr>
          <w:lang w:val="es-ES_tradnl"/>
        </w:rPr>
        <w:t>' y '</w:t>
      </w:r>
      <w:proofErr w:type="spellStart"/>
      <w:r w:rsidRPr="00D51870">
        <w:rPr>
          <w:lang w:val="es-ES_tradnl"/>
        </w:rPr>
        <w:t>repeatpassField</w:t>
      </w:r>
      <w:proofErr w:type="spellEnd"/>
      <w:r w:rsidRPr="00D51870">
        <w:rPr>
          <w:lang w:val="es-ES_tradnl"/>
        </w:rPr>
        <w:t xml:space="preserve">', a diferencia de que en este método se usa la librería </w:t>
      </w:r>
      <w:proofErr w:type="spellStart"/>
      <w:r w:rsidR="00D70898" w:rsidRPr="00D51870">
        <w:rPr>
          <w:lang w:val="es-ES_tradnl"/>
        </w:rPr>
        <w:t>BCrypt</w:t>
      </w:r>
      <w:proofErr w:type="spellEnd"/>
      <w:r w:rsidR="00D70898" w:rsidRPr="00D51870">
        <w:rPr>
          <w:lang w:val="es-ES_tradnl"/>
        </w:rPr>
        <w:t xml:space="preserve"> [</w:t>
      </w:r>
      <w:r w:rsidRPr="00D51870">
        <w:rPr>
          <w:lang w:val="es-ES_tradnl"/>
        </w:rPr>
        <w:t>1] tanto para la generación de la sal como el hash de la contraseña, facilitando la elaboración de este método. También se hace uso del método '</w:t>
      </w:r>
      <w:proofErr w:type="spellStart"/>
      <w:r w:rsidRPr="00D51870">
        <w:rPr>
          <w:lang w:val="es-ES_tradnl"/>
        </w:rPr>
        <w:t>goBack</w:t>
      </w:r>
      <w:proofErr w:type="spellEnd"/>
      <w:r w:rsidRPr="00D51870">
        <w:rPr>
          <w:lang w:val="es-ES_tradnl"/>
        </w:rPr>
        <w:t>'.</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proofErr w:type="spellStart"/>
      <w:r w:rsidRPr="00D51870">
        <w:rPr>
          <w:lang w:val="es-ES_tradnl"/>
        </w:rPr>
        <w:t>PerfilComercioController</w:t>
      </w:r>
      <w:proofErr w:type="spellEnd"/>
      <w:r w:rsidRPr="00D51870">
        <w:rPr>
          <w:lang w:val="es-ES_tradnl"/>
        </w:rPr>
        <w:t>: De la misma manera que los anteriores, se maneja la navegación dentro del perfil del comercio. Se puede observar que están presentes métodos ya conocidos y explicados previamente, tales como el método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initialize</w:t>
      </w:r>
      <w:proofErr w:type="spellEnd"/>
      <w:r w:rsidRPr="00D51870">
        <w:rPr>
          <w:lang w:val="es-ES_tradnl"/>
        </w:rPr>
        <w:t>' para obtener los datos de dicho usuario, '</w:t>
      </w:r>
      <w:proofErr w:type="spellStart"/>
      <w:r w:rsidRPr="00D51870">
        <w:rPr>
          <w:lang w:val="es-ES_tradnl"/>
        </w:rPr>
        <w:t>handleDeleteProfile</w:t>
      </w:r>
      <w:proofErr w:type="spellEnd"/>
      <w:r w:rsidRPr="00D51870">
        <w:rPr>
          <w:lang w:val="es-ES_tradnl"/>
        </w:rPr>
        <w:t>' para llevar a cabo la eliminación de los datos que identifican al comercio, la edición de los datos identificativos mediante el método '</w:t>
      </w:r>
      <w:proofErr w:type="spellStart"/>
      <w:r w:rsidRPr="00D51870">
        <w:rPr>
          <w:lang w:val="es-ES_tradnl"/>
        </w:rPr>
        <w:t>handleEditButton</w:t>
      </w:r>
      <w:proofErr w:type="spellEnd"/>
      <w:r w:rsidRPr="00D51870">
        <w:rPr>
          <w:lang w:val="es-ES_tradnl"/>
        </w:rPr>
        <w:t>' con la creación de un formulario junto a los campos que se requirieron en el registro salvo el NIF, '</w:t>
      </w:r>
      <w:proofErr w:type="spellStart"/>
      <w:r w:rsidRPr="00D51870">
        <w:rPr>
          <w:lang w:val="es-ES_tradnl"/>
        </w:rPr>
        <w:t>goBack</w:t>
      </w:r>
      <w:proofErr w:type="spellEnd"/>
      <w:r w:rsidRPr="00D51870">
        <w:rPr>
          <w:lang w:val="es-ES_tradnl"/>
        </w:rPr>
        <w:t>' para regresar a la pantalla anterior y  '</w:t>
      </w:r>
      <w:proofErr w:type="spellStart"/>
      <w:r w:rsidRPr="00D51870">
        <w:rPr>
          <w:lang w:val="es-ES_tradnl"/>
        </w:rPr>
        <w:t>changePassword</w:t>
      </w:r>
      <w:proofErr w:type="spellEnd"/>
      <w:r w:rsidRPr="00D51870">
        <w:rPr>
          <w:lang w:val="es-ES_tradnl"/>
        </w:rPr>
        <w:t>'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proofErr w:type="spellStart"/>
      <w:r w:rsidRPr="00D51870">
        <w:rPr>
          <w:lang w:val="es-ES_tradnl"/>
        </w:rPr>
        <w:t>ProductosComercioController</w:t>
      </w:r>
      <w:proofErr w:type="spellEnd"/>
      <w:r w:rsidRPr="00D51870">
        <w:rPr>
          <w:lang w:val="es-ES_tradnl"/>
        </w:rPr>
        <w:t>: En esta clase, se lleva a cabo el manejo de los productos que el comercio ha creado. Por tanto, en el método '</w:t>
      </w:r>
      <w:proofErr w:type="spellStart"/>
      <w:r w:rsidRPr="00D51870">
        <w:rPr>
          <w:lang w:val="es-ES_tradnl"/>
        </w:rPr>
        <w:t>initialize</w:t>
      </w:r>
      <w:proofErr w:type="spellEnd"/>
      <w:r w:rsidRPr="00D51870">
        <w:rPr>
          <w:lang w:val="es-ES_tradnl"/>
        </w:rP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rsidRPr="00D51870">
        <w:rPr>
          <w:lang w:val="es-ES_tradnl"/>
        </w:rPr>
        <w:t>getProductos</w:t>
      </w:r>
      <w:proofErr w:type="spellEnd"/>
      <w:r w:rsidRPr="00D51870">
        <w:rPr>
          <w:lang w:val="es-ES_tradnl"/>
        </w:rPr>
        <w:t>', que obtiene los productos de dicho comercio, para que una vez recopilados, se cree</w:t>
      </w:r>
      <w:r w:rsidR="0042308B" w:rsidRPr="00D51870">
        <w:rPr>
          <w:lang w:val="es-ES_tradnl"/>
        </w:rPr>
        <w:t xml:space="preserve"> un botón con el nombre de cada producto. Con el objetivo de que cada botón creado sea funcional, se ha creado el método '</w:t>
      </w:r>
      <w:proofErr w:type="spellStart"/>
      <w:r w:rsidR="0042308B" w:rsidRPr="00D51870">
        <w:rPr>
          <w:lang w:val="es-ES_tradnl"/>
        </w:rPr>
        <w:t>mostrarDatos</w:t>
      </w:r>
      <w:proofErr w:type="spellEnd"/>
      <w:r w:rsidR="0042308B" w:rsidRPr="00D51870">
        <w:rPr>
          <w:lang w:val="es-ES_tradnl"/>
        </w:rPr>
        <w:t>', mostrando los datos del producto que se ha consultado</w:t>
      </w:r>
      <w:r w:rsidR="00B25925" w:rsidRPr="00D51870">
        <w:rPr>
          <w:lang w:val="es-ES_tradnl"/>
        </w:rPr>
        <w:t xml:space="preserve">. En este método también puede llevarse a cabo la edición de los datos del producto, así como su eliminación de la plataforma y por lo tanto de la base de datos. El </w:t>
      </w:r>
      <w:r w:rsidR="00B25925" w:rsidRPr="00D51870">
        <w:rPr>
          <w:lang w:val="es-ES_tradnl"/>
        </w:rPr>
        <w:lastRenderedPageBreak/>
        <w:t>método '</w:t>
      </w:r>
      <w:proofErr w:type="spellStart"/>
      <w:r w:rsidR="00B25925" w:rsidRPr="00D51870">
        <w:rPr>
          <w:lang w:val="es-ES_tradnl"/>
        </w:rPr>
        <w:t>handleAddProduct</w:t>
      </w:r>
      <w:proofErr w:type="spellEnd"/>
      <w:r w:rsidR="00B25925" w:rsidRPr="00D51870">
        <w:rPr>
          <w:lang w:val="es-ES_tradnl"/>
        </w:rPr>
        <w:t>' crea un formulario con el que rellenar los datos pertenecientes a un producto, creando las variables necesarias para llevarlo a cabo, pudiendo guardar o cancelar la creación de este. El método '</w:t>
      </w:r>
      <w:proofErr w:type="spellStart"/>
      <w:r w:rsidR="00B25925" w:rsidRPr="00D51870">
        <w:rPr>
          <w:lang w:val="es-ES_tradnl"/>
        </w:rPr>
        <w:t>searchProduct</w:t>
      </w:r>
      <w:proofErr w:type="spellEnd"/>
      <w:r w:rsidR="00B25925" w:rsidRPr="00D51870">
        <w:rPr>
          <w:lang w:val="es-ES_tradnl"/>
        </w:rPr>
        <w:t>' devuelve el producto tecleado en el campo '</w:t>
      </w:r>
      <w:proofErr w:type="spellStart"/>
      <w:r w:rsidR="00B25925" w:rsidRPr="00D51870">
        <w:rPr>
          <w:lang w:val="es-ES_tradnl"/>
        </w:rPr>
        <w:t>productField</w:t>
      </w:r>
      <w:proofErr w:type="spellEnd"/>
      <w:r w:rsidR="00B25925" w:rsidRPr="00D51870">
        <w:rPr>
          <w:lang w:val="es-ES_tradnl"/>
        </w:rPr>
        <w:t xml:space="preserve">', el cual, si la variable </w:t>
      </w:r>
      <w:proofErr w:type="spellStart"/>
      <w:r w:rsidR="00B25925" w:rsidRPr="00D51870">
        <w:rPr>
          <w:lang w:val="es-ES_tradnl"/>
        </w:rPr>
        <w:t>found</w:t>
      </w:r>
      <w:proofErr w:type="spellEnd"/>
      <w:r w:rsidR="00B25925" w:rsidRPr="00D51870">
        <w:rPr>
          <w:lang w:val="es-ES_tradnl"/>
        </w:rPr>
        <w:t xml:space="preserve"> es falsa, se devuelve una alerta mostrando el error. También se encuentra el método '</w:t>
      </w:r>
      <w:proofErr w:type="spellStart"/>
      <w:r w:rsidR="00B25925" w:rsidRPr="00D51870">
        <w:rPr>
          <w:lang w:val="es-ES_tradnl"/>
        </w:rPr>
        <w:t>goBack</w:t>
      </w:r>
      <w:proofErr w:type="spellEnd"/>
      <w:r w:rsidR="00B25925" w:rsidRPr="00D51870">
        <w:rPr>
          <w:lang w:val="es-ES_tradnl"/>
        </w:rPr>
        <w:t xml:space="preserve">'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proofErr w:type="spellStart"/>
      <w:r w:rsidRPr="00D51870">
        <w:rPr>
          <w:lang w:val="es-ES_tradnl"/>
        </w:rPr>
        <w:t>ProductosComercioDetalladoController</w:t>
      </w:r>
      <w:proofErr w:type="spellEnd"/>
      <w:r w:rsidRPr="00D51870">
        <w:rPr>
          <w:lang w:val="es-ES_tradnl"/>
        </w:rPr>
        <w:t xml:space="preserve">: Esta clase se encarga de la visualización de los productos por parte del cliente una vez este ha accedido al comercio. </w:t>
      </w:r>
      <w:r w:rsidR="0079678A" w:rsidRPr="00D51870">
        <w:rPr>
          <w:lang w:val="es-ES_tradnl"/>
        </w:rPr>
        <w:t>El método '</w:t>
      </w:r>
      <w:proofErr w:type="spellStart"/>
      <w:r w:rsidR="0079678A" w:rsidRPr="00D51870">
        <w:rPr>
          <w:lang w:val="es-ES_tradnl"/>
        </w:rPr>
        <w:t>initialize</w:t>
      </w:r>
      <w:proofErr w:type="spellEnd"/>
      <w:r w:rsidR="0079678A" w:rsidRPr="00D51870">
        <w:rPr>
          <w:lang w:val="es-ES_tradnl"/>
        </w:rPr>
        <w:t>' de esta clase lleva a cabo la carga de todos los productos de dicho comercio, que es llevado a cabo por el método '</w:t>
      </w:r>
      <w:proofErr w:type="spellStart"/>
      <w:r w:rsidR="0079678A" w:rsidRPr="00D51870">
        <w:rPr>
          <w:lang w:val="es-ES_tradnl"/>
        </w:rPr>
        <w:t>loadProducts</w:t>
      </w:r>
      <w:proofErr w:type="spellEnd"/>
      <w:r w:rsidR="0079678A" w:rsidRPr="00D51870">
        <w:rPr>
          <w:lang w:val="es-ES_tradnl"/>
        </w:rPr>
        <w:t>', almacenando los productos en la variable 'productos'. El método '</w:t>
      </w:r>
      <w:proofErr w:type="spellStart"/>
      <w:r w:rsidR="0079678A" w:rsidRPr="00D51870">
        <w:rPr>
          <w:lang w:val="es-ES_tradnl"/>
        </w:rPr>
        <w:t>searchProducts</w:t>
      </w:r>
      <w:proofErr w:type="spellEnd"/>
      <w:r w:rsidR="0079678A" w:rsidRPr="00D51870">
        <w:rPr>
          <w:lang w:val="es-ES_tradnl"/>
        </w:rPr>
        <w:t>'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En el método '</w:t>
      </w:r>
      <w:proofErr w:type="spellStart"/>
      <w:r w:rsidR="00E04F47" w:rsidRPr="00D51870">
        <w:rPr>
          <w:lang w:val="es-ES_tradnl"/>
        </w:rPr>
        <w:t>handleGoBack</w:t>
      </w:r>
      <w:proofErr w:type="spellEnd"/>
      <w:r w:rsidR="00E04F47" w:rsidRPr="00D51870">
        <w:rPr>
          <w:lang w:val="es-ES_tradnl"/>
        </w:rPr>
        <w:t xml:space="preserve">'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proofErr w:type="spellStart"/>
      <w:r w:rsidRPr="00D51870">
        <w:rPr>
          <w:lang w:val="es-ES_tradnl"/>
        </w:rPr>
        <w:t>RegistroClienteController</w:t>
      </w:r>
      <w:proofErr w:type="spellEnd"/>
      <w:r w:rsidRPr="00D51870">
        <w:rPr>
          <w:lang w:val="es-ES_tradnl"/>
        </w:rPr>
        <w:t xml:space="preserve">: </w:t>
      </w:r>
      <w:r w:rsidR="003F6706" w:rsidRPr="00D51870">
        <w:rPr>
          <w:lang w:val="es-ES_tradnl"/>
        </w:rPr>
        <w:t>En esta clase se realizan los métodos para llevar el registro del cliente. Se hace uso de un generador de números aleatorios en el método '</w:t>
      </w:r>
      <w:proofErr w:type="spellStart"/>
      <w:r w:rsidR="003F6706" w:rsidRPr="00D51870">
        <w:rPr>
          <w:lang w:val="es-ES_tradnl"/>
        </w:rPr>
        <w:t>generateRandomNumber</w:t>
      </w:r>
      <w:proofErr w:type="spellEnd"/>
      <w:r w:rsidR="003F6706" w:rsidRPr="00D51870">
        <w:rPr>
          <w:lang w:val="es-ES_tradnl"/>
        </w:rPr>
        <w:t>' para la generación del id del cliente. En el método '</w:t>
      </w:r>
      <w:proofErr w:type="spellStart"/>
      <w:r w:rsidR="003F6706" w:rsidRPr="00D51870">
        <w:rPr>
          <w:lang w:val="es-ES_tradnl"/>
        </w:rPr>
        <w:t>handleSaveButtonAction</w:t>
      </w:r>
      <w:proofErr w:type="spellEnd"/>
      <w:r w:rsidR="003F6706" w:rsidRPr="00D51870">
        <w:rPr>
          <w:lang w:val="es-ES_tradnl"/>
        </w:rPr>
        <w:t>'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crea y almacena el registro del cliente en la base de datos. Se ha realizado el método '</w:t>
      </w:r>
      <w:proofErr w:type="spellStart"/>
      <w:r w:rsidR="00F7075C" w:rsidRPr="00D51870">
        <w:rPr>
          <w:lang w:val="es-ES_tradnl"/>
        </w:rPr>
        <w:t>esEmailValido</w:t>
      </w:r>
      <w:proofErr w:type="spellEnd"/>
      <w:r w:rsidR="00F7075C" w:rsidRPr="00D51870">
        <w:rPr>
          <w:lang w:val="es-ES_tradnl"/>
        </w:rPr>
        <w:t xml:space="preserve">' para verificar </w:t>
      </w:r>
      <w:r w:rsidR="00A279C6" w:rsidRPr="00D51870">
        <w:rPr>
          <w:lang w:val="es-ES_tradnl"/>
        </w:rPr>
        <w:t>que el correo introducido cumple el formato exacto</w:t>
      </w:r>
      <w:r w:rsidR="00684550" w:rsidRPr="00D51870">
        <w:rPr>
          <w:lang w:val="es-ES_tradnl"/>
        </w:rPr>
        <w:t>.</w:t>
      </w:r>
      <w:r w:rsidR="007673C7" w:rsidRPr="00D51870">
        <w:rPr>
          <w:lang w:val="es-ES_tradnl"/>
        </w:rPr>
        <w:t xml:space="preserve"> De la misma manera que los anteriores, se hace uso del método '</w:t>
      </w:r>
      <w:proofErr w:type="spellStart"/>
      <w:r w:rsidR="007673C7" w:rsidRPr="00D51870">
        <w:rPr>
          <w:lang w:val="es-ES_tradnl"/>
        </w:rPr>
        <w:t>goBack</w:t>
      </w:r>
      <w:proofErr w:type="spellEnd"/>
      <w:r w:rsidR="007673C7" w:rsidRPr="00D51870">
        <w:rPr>
          <w:lang w:val="es-ES_tradnl"/>
        </w:rPr>
        <w:t>'.</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proofErr w:type="spellStart"/>
      <w:r w:rsidRPr="00D51870">
        <w:rPr>
          <w:lang w:val="es-ES_tradnl"/>
        </w:rPr>
        <w:t>RegistroMenuController</w:t>
      </w:r>
      <w:proofErr w:type="spellEnd"/>
      <w:r w:rsidRPr="00D51870">
        <w:rPr>
          <w:lang w:val="es-ES_tradnl"/>
        </w:rPr>
        <w:t xml:space="preserve">: </w:t>
      </w:r>
      <w:r w:rsidR="003D38CA" w:rsidRPr="00D51870">
        <w:rPr>
          <w:lang w:val="es-ES_tradnl"/>
        </w:rPr>
        <w:t xml:space="preserve">En esta clase se lleva a cabo el control del menú de registro, donde se puede elegir entre uno de los dos usuarios que el usuario anónimo puede escoger. Por ello, </w:t>
      </w:r>
      <w:r w:rsidR="003D38CA" w:rsidRPr="00D51870">
        <w:rPr>
          <w:lang w:val="es-ES_tradnl"/>
        </w:rPr>
        <w:lastRenderedPageBreak/>
        <w:t>en los métodos '</w:t>
      </w:r>
      <w:proofErr w:type="spellStart"/>
      <w:r w:rsidR="003D38CA" w:rsidRPr="00D51870">
        <w:rPr>
          <w:lang w:val="es-ES_tradnl"/>
        </w:rPr>
        <w:t>handleClientRegisterButton</w:t>
      </w:r>
      <w:proofErr w:type="spellEnd"/>
      <w:r w:rsidR="003D38CA" w:rsidRPr="00D51870">
        <w:rPr>
          <w:lang w:val="es-ES_tradnl"/>
        </w:rPr>
        <w:t>' y '</w:t>
      </w:r>
      <w:proofErr w:type="spellStart"/>
      <w:r w:rsidR="003D38CA" w:rsidRPr="00D51870">
        <w:rPr>
          <w:lang w:val="es-ES_tradnl"/>
        </w:rPr>
        <w:t>handleCommerceRegisterButton</w:t>
      </w:r>
      <w:proofErr w:type="spellEnd"/>
      <w:r w:rsidR="003D38CA" w:rsidRPr="00D51870">
        <w:rPr>
          <w:lang w:val="es-ES_tradnl"/>
        </w:rPr>
        <w:t>' se redirige a la pantalla de registro dependiendo en cuál se pulse.</w:t>
      </w:r>
      <w:r w:rsidR="006536CD" w:rsidRPr="00D51870">
        <w:rPr>
          <w:lang w:val="es-ES_tradnl"/>
        </w:rPr>
        <w:t xml:space="preserve"> Se hace uso del método '</w:t>
      </w:r>
      <w:proofErr w:type="spellStart"/>
      <w:r w:rsidR="006536CD" w:rsidRPr="00D51870">
        <w:rPr>
          <w:lang w:val="es-ES_tradnl"/>
        </w:rPr>
        <w:t>goBack</w:t>
      </w:r>
      <w:proofErr w:type="spellEnd"/>
      <w:r w:rsidR="006536CD" w:rsidRPr="00D51870">
        <w:rPr>
          <w:lang w:val="es-ES_tradnl"/>
        </w:rPr>
        <w:t>'.</w:t>
      </w:r>
    </w:p>
    <w:p w14:paraId="786E1E7C" w14:textId="4A05A39A" w:rsidR="00C24F4B" w:rsidRPr="00D51870" w:rsidRDefault="00A7570E" w:rsidP="002F2ACC">
      <w:pPr>
        <w:spacing w:line="360" w:lineRule="auto"/>
        <w:jc w:val="both"/>
        <w:rPr>
          <w:lang w:val="es-ES_tradnl"/>
        </w:rPr>
      </w:pPr>
      <w:proofErr w:type="spellStart"/>
      <w:r w:rsidRPr="00D51870">
        <w:rPr>
          <w:lang w:val="es-ES_tradnl"/>
        </w:rPr>
        <w:t>SolicitudComercioController</w:t>
      </w:r>
      <w:proofErr w:type="spellEnd"/>
      <w:r w:rsidRPr="00D51870">
        <w:rPr>
          <w:lang w:val="es-ES_tradnl"/>
        </w:rPr>
        <w:t xml:space="preserve">: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w:t>
      </w:r>
      <w:proofErr w:type="spellStart"/>
      <w:r w:rsidRPr="00D51870">
        <w:rPr>
          <w:lang w:val="es-ES_tradnl"/>
        </w:rPr>
        <w:t>handleSaveButtonAction</w:t>
      </w:r>
      <w:proofErr w:type="spellEnd"/>
      <w:r w:rsidRPr="00D51870">
        <w:rPr>
          <w:lang w:val="es-ES_tradnl"/>
        </w:rPr>
        <w:t>', en el que se comprueban los campos introducidos por el usuario comercio, que, en el caso de ser correctos, se lleva a cabo el registro de la solicitud a la espera de la revisión de un administrador. Se hace uso del método '</w:t>
      </w:r>
      <w:proofErr w:type="spellStart"/>
      <w:r w:rsidRPr="00D51870">
        <w:rPr>
          <w:lang w:val="es-ES_tradnl"/>
        </w:rPr>
        <w:t>goBack</w:t>
      </w:r>
      <w:proofErr w:type="spellEnd"/>
      <w:r w:rsidRPr="00D51870">
        <w:rPr>
          <w:lang w:val="es-ES_tradnl"/>
        </w:rPr>
        <w:t>'.</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proofErr w:type="spellStart"/>
      <w:r w:rsidRPr="00D51870">
        <w:rPr>
          <w:lang w:val="es-ES_tradnl"/>
        </w:rPr>
        <w:t>SolicitudesController</w:t>
      </w:r>
      <w:proofErr w:type="spellEnd"/>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w:t>
      </w:r>
      <w:proofErr w:type="spellStart"/>
      <w:r w:rsidR="0005279E" w:rsidRPr="00D51870">
        <w:rPr>
          <w:lang w:val="es-ES_tradnl"/>
        </w:rPr>
        <w:t>initialize</w:t>
      </w:r>
      <w:proofErr w:type="spellEnd"/>
      <w:r w:rsidR="0005279E" w:rsidRPr="00D51870">
        <w:rPr>
          <w:lang w:val="es-ES_tradnl"/>
        </w:rPr>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rsidRPr="00D51870">
        <w:rPr>
          <w:lang w:val="es-ES_tradnl"/>
        </w:rPr>
        <w:t>mostrarDatosComercio</w:t>
      </w:r>
      <w:proofErr w:type="spellEnd"/>
      <w:r w:rsidR="0005279E" w:rsidRPr="00D51870">
        <w:rPr>
          <w:lang w:val="es-ES_tradnl"/>
        </w:rPr>
        <w:t>',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w:t>
      </w:r>
      <w:proofErr w:type="spellStart"/>
      <w:r w:rsidR="007860D1" w:rsidRPr="00D51870">
        <w:rPr>
          <w:lang w:val="es-ES_tradnl"/>
        </w:rPr>
        <w:t>numeroAleatorioEnRango</w:t>
      </w:r>
      <w:proofErr w:type="spellEnd"/>
      <w:r w:rsidR="007860D1" w:rsidRPr="00D51870">
        <w:rPr>
          <w:lang w:val="es-ES_tradnl"/>
        </w:rPr>
        <w:t>', '</w:t>
      </w:r>
      <w:proofErr w:type="spellStart"/>
      <w:r w:rsidR="007860D1" w:rsidRPr="00D51870">
        <w:rPr>
          <w:lang w:val="es-ES_tradnl"/>
        </w:rPr>
        <w:t>cadenaAleatoria</w:t>
      </w:r>
      <w:proofErr w:type="spellEnd"/>
      <w:r w:rsidR="007860D1" w:rsidRPr="00D51870">
        <w:rPr>
          <w:lang w:val="es-ES_tradnl"/>
        </w:rPr>
        <w:t>' y 'hashPasswordSHA256' se emplean para la creación del comercio en caso de que su solicitud se acepte. Como novedad, se puede observar las implementaciones de los métodos '</w:t>
      </w:r>
      <w:proofErr w:type="spellStart"/>
      <w:r w:rsidR="007860D1" w:rsidRPr="00D51870">
        <w:rPr>
          <w:lang w:val="es-ES_tradnl"/>
        </w:rPr>
        <w:t>enviarCorreo</w:t>
      </w:r>
      <w:proofErr w:type="spellEnd"/>
      <w:r w:rsidR="007860D1" w:rsidRPr="00D51870">
        <w:rPr>
          <w:lang w:val="es-ES_tradnl"/>
        </w:rPr>
        <w:t>' y '</w:t>
      </w:r>
      <w:proofErr w:type="spellStart"/>
      <w:r w:rsidR="007860D1" w:rsidRPr="00D51870">
        <w:rPr>
          <w:lang w:val="es-ES_tradnl"/>
        </w:rPr>
        <w:t>enviarCorreoDenegacion</w:t>
      </w:r>
      <w:proofErr w:type="spellEnd"/>
      <w:r w:rsidR="007860D1" w:rsidRPr="00D51870">
        <w:rPr>
          <w:lang w:val="es-ES_tradnl"/>
        </w:rPr>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rsidRPr="00D51870">
        <w:rPr>
          <w:lang w:val="es-ES_tradnl"/>
        </w:rPr>
        <w:t>goBack</w:t>
      </w:r>
      <w:proofErr w:type="spellEnd"/>
      <w:r w:rsidR="007860D1" w:rsidRPr="00D51870">
        <w:rPr>
          <w:lang w:val="es-ES_tradnl"/>
        </w:rPr>
        <w:t>'.</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5" w:name="_Toc143454673"/>
      <w:r w:rsidRPr="00D51870">
        <w:rPr>
          <w:lang w:val="es-ES_tradnl"/>
        </w:rPr>
        <w:t>Implementación de la aplicación</w:t>
      </w:r>
      <w:bookmarkEnd w:id="55"/>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6" w:name="_Toc143454674"/>
      <w:r w:rsidRPr="00D51870">
        <w:rPr>
          <w:lang w:val="es-ES_tradnl"/>
        </w:rPr>
        <w:t>4.1 Visión general</w:t>
      </w:r>
      <w:bookmarkEnd w:id="56"/>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7" w:name="_Toc143454675"/>
      <w:r w:rsidRPr="00D51870">
        <w:rPr>
          <w:lang w:val="es-ES_tradnl"/>
        </w:rPr>
        <w:t>4.2 Planificación</w:t>
      </w:r>
      <w:bookmarkEnd w:id="57"/>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w:t>
      </w:r>
      <w:proofErr w:type="spellStart"/>
      <w:r w:rsidR="00A61A6B" w:rsidRPr="00D51870">
        <w:rPr>
          <w:lang w:val="es-ES_tradnl"/>
        </w:rPr>
        <w:t>sprints</w:t>
      </w:r>
      <w:proofErr w:type="spellEnd"/>
      <w:r w:rsidR="00A61A6B" w:rsidRPr="00D51870">
        <w:rPr>
          <w:lang w:val="es-ES_tradnl"/>
        </w:rPr>
        <w:t>,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Pr="00D51870" w:rsidRDefault="00CB427D" w:rsidP="00CB427D">
      <w:pPr>
        <w:keepNext/>
        <w:spacing w:line="360" w:lineRule="auto"/>
        <w:jc w:val="both"/>
        <w:rPr>
          <w:lang w:val="es-ES_tradnl"/>
        </w:rPr>
      </w:pPr>
      <w:commentRangeStart w:id="58"/>
      <w:r w:rsidRPr="00D51870">
        <w:rPr>
          <w:noProof/>
          <w:lang w:val="es-ES_tradnl"/>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8"/>
                    <a:stretch>
                      <a:fillRect/>
                    </a:stretch>
                  </pic:blipFill>
                  <pic:spPr>
                    <a:xfrm>
                      <a:off x="0" y="0"/>
                      <a:ext cx="5755640" cy="325120"/>
                    </a:xfrm>
                    <a:prstGeom prst="rect">
                      <a:avLst/>
                    </a:prstGeom>
                  </pic:spPr>
                </pic:pic>
              </a:graphicData>
            </a:graphic>
          </wp:inline>
        </w:drawing>
      </w:r>
      <w:commentRangeEnd w:id="58"/>
      <w:r w:rsidR="00C45658">
        <w:rPr>
          <w:rStyle w:val="Refdecomentario"/>
        </w:rPr>
        <w:commentReference w:id="58"/>
      </w:r>
    </w:p>
    <w:p w14:paraId="4CCA252B" w14:textId="42E07957" w:rsidR="00CB427D" w:rsidRPr="00D51870" w:rsidRDefault="00CB427D" w:rsidP="00CB427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20</w:t>
      </w:r>
      <w:r w:rsidRPr="00D51870">
        <w:rPr>
          <w:i/>
          <w:iCs w:val="0"/>
          <w:lang w:val="es-ES_tradnl"/>
        </w:rPr>
        <w:fldChar w:fldCharType="end"/>
      </w:r>
      <w:r w:rsidRPr="00D51870">
        <w:rPr>
          <w:i/>
          <w:iCs w:val="0"/>
          <w:lang w:val="es-ES_tradnl"/>
        </w:rPr>
        <w:t>. Tablas utilizadas para la recopilación, división y realización de los requisitos</w:t>
      </w:r>
    </w:p>
    <w:p w14:paraId="7A17DE0B" w14:textId="77777777" w:rsidR="00127CB6" w:rsidRDefault="00CB427D" w:rsidP="00C1571A">
      <w:pPr>
        <w:spacing w:line="360" w:lineRule="auto"/>
        <w:jc w:val="both"/>
        <w:rPr>
          <w:lang w:val="es-ES_tradnl"/>
        </w:rPr>
      </w:pPr>
      <w:r w:rsidRPr="00D51870">
        <w:rPr>
          <w:lang w:val="es-ES_tradnl"/>
        </w:rPr>
        <w:t xml:space="preserve">Como se puede observar en la </w:t>
      </w:r>
      <w:r w:rsidRPr="00D51870">
        <w:rPr>
          <w:i/>
          <w:iCs/>
          <w:lang w:val="es-ES_tradnl"/>
        </w:rPr>
        <w:t>Figura 19</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9"/>
      <w:r w:rsidRPr="00D51870">
        <w:rPr>
          <w:lang w:val="es-ES_tradnl"/>
        </w:rPr>
        <w:t xml:space="preserve">de tres tablas </w:t>
      </w:r>
      <w:commentRangeEnd w:id="59"/>
      <w:r w:rsidR="00C45658">
        <w:rPr>
          <w:rStyle w:val="Refdecomentario"/>
        </w:rPr>
        <w:commentReference w:id="59"/>
      </w:r>
      <w:r w:rsidRPr="00D51870">
        <w:rPr>
          <w:lang w:val="es-ES_tradnl"/>
        </w:rPr>
        <w:t>para establecer el estado de implementación de los requisitos</w:t>
      </w:r>
      <w:r w:rsidR="00127CB6">
        <w:rPr>
          <w:lang w:val="es-ES_tradnl"/>
        </w:rPr>
        <w:t>.</w:t>
      </w:r>
    </w:p>
    <w:p w14:paraId="47BB07BA" w14:textId="7C770DB0"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60"/>
      <w:r w:rsidR="00243709" w:rsidRPr="00D51870">
        <w:rPr>
          <w:lang w:val="es-ES_tradnl"/>
        </w:rPr>
        <w:t>. F</w:t>
      </w:r>
      <w:r w:rsidRPr="00D51870">
        <w:rPr>
          <w:lang w:val="es-ES_tradnl"/>
        </w:rPr>
        <w:t>inalmente</w:t>
      </w:r>
      <w:r w:rsidR="00127CB6">
        <w:rPr>
          <w:lang w:val="es-ES_tradnl"/>
        </w:rPr>
        <w:t>, si el funcionamiento descrito en el requisito es el deseado una vez su implementación se ha finalizado</w:t>
      </w:r>
      <w:r w:rsidR="00243709" w:rsidRPr="00D51870">
        <w:rPr>
          <w:lang w:val="es-ES_tradnl"/>
        </w:rPr>
        <w:t xml:space="preserve">, </w:t>
      </w:r>
      <w:r w:rsidR="00127CB6">
        <w:rPr>
          <w:lang w:val="es-ES_tradnl"/>
        </w:rPr>
        <w:t>este se</w:t>
      </w:r>
      <w:r w:rsidR="00243709" w:rsidRPr="00D51870">
        <w:rPr>
          <w:lang w:val="es-ES_tradnl"/>
        </w:rPr>
        <w:t xml:space="preserve"> trasladaba a la tabla del sprint correspondiente al que se encontraba el proyecto en ese momento</w:t>
      </w:r>
      <w:commentRangeEnd w:id="60"/>
      <w:r w:rsidR="00C45658">
        <w:rPr>
          <w:rStyle w:val="Refdecomentario"/>
        </w:rPr>
        <w:commentReference w:id="60"/>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detallan los </w:t>
      </w:r>
      <w:proofErr w:type="spellStart"/>
      <w:r w:rsidR="00C1571A" w:rsidRPr="00D51870">
        <w:rPr>
          <w:lang w:val="es-ES_tradnl"/>
        </w:rPr>
        <w:t>sprints</w:t>
      </w:r>
      <w:proofErr w:type="spellEnd"/>
      <w:r w:rsidR="00C1571A" w:rsidRPr="00D51870">
        <w:rPr>
          <w:lang w:val="es-ES_tradnl"/>
        </w:rPr>
        <w:t xml:space="preserve"> realizados en la </w:t>
      </w:r>
      <w:r w:rsidR="00C1571A" w:rsidRPr="00D51870">
        <w:rPr>
          <w:i/>
          <w:iCs/>
          <w:lang w:val="es-ES_tradnl"/>
        </w:rPr>
        <w:t>Figura 2</w:t>
      </w:r>
      <w:r w:rsidR="009337C9">
        <w:rPr>
          <w:i/>
          <w:iCs/>
          <w:lang w:val="es-ES_tradnl"/>
        </w:rPr>
        <w:t>1</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1B279877"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5418C5">
                              <w:rPr>
                                <w:i/>
                                <w:iCs w:val="0"/>
                                <w:noProof/>
                              </w:rPr>
                              <w:t>21</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1B279877"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5418C5">
                        <w:rPr>
                          <w:i/>
                          <w:iCs w:val="0"/>
                          <w:noProof/>
                        </w:rPr>
                        <w:t>21</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lastRenderedPageBreak/>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61" w:name="_Toc143454676"/>
      <w:r w:rsidRPr="00D51870">
        <w:rPr>
          <w:lang w:val="es-ES_tradnl"/>
        </w:rPr>
        <w:t>4.3 Prototipado</w:t>
      </w:r>
      <w:bookmarkEnd w:id="61"/>
    </w:p>
    <w:p w14:paraId="305FAED4" w14:textId="77777777" w:rsidR="001A6564" w:rsidRPr="00D51870" w:rsidRDefault="00726EDB" w:rsidP="00F84ACD">
      <w:pPr>
        <w:spacing w:line="360" w:lineRule="auto"/>
        <w:jc w:val="both"/>
        <w:rPr>
          <w:lang w:val="es-ES_tradnl"/>
        </w:rPr>
      </w:pPr>
      <w:commentRangeStart w:id="62"/>
      <w:r w:rsidRPr="00D51870">
        <w:rPr>
          <w:lang w:val="es-ES_tradnl"/>
        </w:rPr>
        <w:t>En todo proyecto de software, debe haber un primer modelo del producto que se pretende desarrollar</w:t>
      </w:r>
      <w:r w:rsidR="001A6564" w:rsidRPr="00D51870">
        <w:rPr>
          <w:lang w:val="es-ES_tradnl"/>
        </w:rPr>
        <w:t xml:space="preserve"> </w:t>
      </w:r>
      <w:r w:rsidR="003C6F39" w:rsidRPr="00D51870">
        <w:rPr>
          <w:lang w:val="es-ES_tradnl"/>
        </w:rPr>
        <w:t>para hacer pruebas y mostrar un diseño inicial de la aplicación, que puede no contar con las características exactas y cumplir con todas las funciones exactas</w:t>
      </w:r>
      <w:r w:rsidRPr="00D51870">
        <w:rPr>
          <w:lang w:val="es-ES_tradnl"/>
        </w:rPr>
        <w:t xml:space="preserve">. </w:t>
      </w:r>
      <w:commentRangeEnd w:id="62"/>
      <w:r w:rsidR="00566F5F">
        <w:rPr>
          <w:rStyle w:val="Refdecomentario"/>
        </w:rPr>
        <w:commentReference w:id="62"/>
      </w:r>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63"/>
      <w:r w:rsidR="00726EDB" w:rsidRPr="00D51870">
        <w:rPr>
          <w:lang w:val="es-ES_tradnl"/>
        </w:rPr>
        <w:t>un</w:t>
      </w:r>
      <w:commentRangeEnd w:id="63"/>
      <w:r>
        <w:rPr>
          <w:rStyle w:val="Refdecomentario"/>
        </w:rPr>
        <w:commentReference w:id="63"/>
      </w:r>
      <w:r w:rsidR="00726EDB" w:rsidRPr="00D51870">
        <w:rPr>
          <w:lang w:val="es-ES_tradnl"/>
        </w:rPr>
        <w:t xml:space="preserve"> </w:t>
      </w:r>
      <w:r w:rsidRPr="0013513A">
        <w:rPr>
          <w:i/>
          <w:lang w:val="es-ES_tradnl"/>
          <w:rPrChange w:id="64" w:author="Francisco José Jaime" w:date="2023-08-17T09:51:00Z">
            <w:rPr>
              <w:lang w:val="es-ES_tradnl"/>
            </w:rPr>
          </w:rPrChange>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129E0B95" w:rsidR="0060350C" w:rsidRPr="00D51870"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t xml:space="preserve">Puesto que ha sido realizado en etapas tempranas del proceso de desarrollo de software, </w:t>
      </w:r>
      <w:r w:rsidR="001A6564" w:rsidRPr="00D51870">
        <w:rPr>
          <w:lang w:val="es-ES_tradnl"/>
        </w:rPr>
        <w:t xml:space="preserve">está abierto a </w:t>
      </w:r>
      <w:commentRangeStart w:id="65"/>
      <w:r w:rsidR="004C3AFD">
        <w:rPr>
          <w:lang w:val="es-ES_tradnl"/>
        </w:rPr>
        <w:t>futuras</w:t>
      </w:r>
      <w:commentRangeEnd w:id="65"/>
      <w:r w:rsidR="004C3AFD">
        <w:rPr>
          <w:rStyle w:val="Refdecomentario"/>
        </w:rPr>
        <w:commentReference w:id="65"/>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lastRenderedPageBreak/>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0B10CA38" w14:textId="2709F3D7"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Figura 21</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0"/>
                    <a:stretch>
                      <a:fillRect/>
                    </a:stretch>
                  </pic:blipFill>
                  <pic:spPr>
                    <a:xfrm>
                      <a:off x="0" y="0"/>
                      <a:ext cx="5755640" cy="3011170"/>
                    </a:xfrm>
                    <a:prstGeom prst="rect">
                      <a:avLst/>
                    </a:prstGeom>
                  </pic:spPr>
                </pic:pic>
              </a:graphicData>
            </a:graphic>
          </wp:inline>
        </w:drawing>
      </w:r>
    </w:p>
    <w:p w14:paraId="1193A713" w14:textId="614FE4E8"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22</w:t>
      </w:r>
      <w:r w:rsidRPr="00D51870">
        <w:rPr>
          <w:i/>
          <w:iCs w:val="0"/>
          <w:lang w:val="es-ES_tradnl"/>
        </w:rPr>
        <w:fldChar w:fldCharType="end"/>
      </w:r>
      <w:r w:rsidRPr="00D51870">
        <w:rPr>
          <w:i/>
          <w:iCs w:val="0"/>
          <w:lang w:val="es-ES_tradnl"/>
        </w:rPr>
        <w:t>. Pantalla de inicio del prototipo.</w:t>
      </w:r>
    </w:p>
    <w:p w14:paraId="17CC8905" w14:textId="77777777" w:rsidR="00D47945" w:rsidRPr="00D51870" w:rsidRDefault="00D47945" w:rsidP="00D47945">
      <w:pPr>
        <w:rPr>
          <w:lang w:val="es-ES_tradnl"/>
        </w:rPr>
      </w:pPr>
    </w:p>
    <w:p w14:paraId="5C9655B9" w14:textId="7ECCDB71" w:rsidR="00D47945" w:rsidRPr="00D51870" w:rsidRDefault="00D47945" w:rsidP="00D47945">
      <w:pPr>
        <w:spacing w:line="360" w:lineRule="auto"/>
        <w:jc w:val="both"/>
        <w:rPr>
          <w:lang w:val="es-ES_tradnl"/>
        </w:rPr>
      </w:pPr>
      <w:r w:rsidRPr="00D51870">
        <w:rPr>
          <w:lang w:val="es-ES_tradnl"/>
        </w:rPr>
        <w:t xml:space="preserve">En la pantalla de la </w:t>
      </w:r>
      <w:r w:rsidRPr="00D51870">
        <w:rPr>
          <w:i/>
          <w:iCs/>
          <w:lang w:val="es-ES_tradnl"/>
        </w:rPr>
        <w:t>Figura 2</w:t>
      </w:r>
      <w:r w:rsidR="00A13763">
        <w:rPr>
          <w:i/>
          <w:iCs/>
          <w:lang w:val="es-ES_tradnl"/>
        </w:rPr>
        <w:t>3</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1"/>
                    <a:stretch>
                      <a:fillRect/>
                    </a:stretch>
                  </pic:blipFill>
                  <pic:spPr>
                    <a:xfrm>
                      <a:off x="0" y="0"/>
                      <a:ext cx="5755640" cy="2829560"/>
                    </a:xfrm>
                    <a:prstGeom prst="rect">
                      <a:avLst/>
                    </a:prstGeom>
                  </pic:spPr>
                </pic:pic>
              </a:graphicData>
            </a:graphic>
          </wp:inline>
        </w:drawing>
      </w:r>
    </w:p>
    <w:p w14:paraId="6BA63AD6" w14:textId="315081B1"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23</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7370E0BA"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Figura 23</w:t>
      </w:r>
      <w:r w:rsidRPr="00D51870">
        <w:rPr>
          <w:lang w:val="es-ES_tradnl"/>
        </w:rPr>
        <w:t xml:space="preserve"> el </w:t>
      </w:r>
      <w:r w:rsidR="007F3DB6" w:rsidRPr="007F3DB6">
        <w:rPr>
          <w:i/>
          <w:lang w:val="es-ES_tradnl"/>
          <w:rPrChange w:id="66" w:author="Francisco José Jaime" w:date="2023-08-17T10:03:00Z">
            <w:rPr>
              <w:lang w:val="es-ES_tradnl"/>
            </w:rPr>
          </w:rPrChange>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2"/>
                    <a:stretch>
                      <a:fillRect/>
                    </a:stretch>
                  </pic:blipFill>
                  <pic:spPr>
                    <a:xfrm>
                      <a:off x="0" y="0"/>
                      <a:ext cx="5755640" cy="2829560"/>
                    </a:xfrm>
                    <a:prstGeom prst="rect">
                      <a:avLst/>
                    </a:prstGeom>
                  </pic:spPr>
                </pic:pic>
              </a:graphicData>
            </a:graphic>
          </wp:inline>
        </w:drawing>
      </w:r>
    </w:p>
    <w:p w14:paraId="22D9A23E" w14:textId="7C7C305C"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24</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2019E8C3"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Figura 24</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3"/>
                    <a:stretch>
                      <a:fillRect/>
                    </a:stretch>
                  </pic:blipFill>
                  <pic:spPr>
                    <a:xfrm>
                      <a:off x="0" y="0"/>
                      <a:ext cx="5755640" cy="2996565"/>
                    </a:xfrm>
                    <a:prstGeom prst="rect">
                      <a:avLst/>
                    </a:prstGeom>
                  </pic:spPr>
                </pic:pic>
              </a:graphicData>
            </a:graphic>
          </wp:inline>
        </w:drawing>
      </w:r>
    </w:p>
    <w:p w14:paraId="1E47C901" w14:textId="4473B226" w:rsidR="00CE152F" w:rsidRPr="00D51870"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25</w:t>
      </w:r>
      <w:r w:rsidRPr="00D51870">
        <w:rPr>
          <w:i/>
          <w:iCs w:val="0"/>
          <w:lang w:val="es-ES_tradnl"/>
        </w:rPr>
        <w:fldChar w:fldCharType="end"/>
      </w:r>
      <w:r w:rsidRPr="00D51870">
        <w:rPr>
          <w:i/>
          <w:iCs w:val="0"/>
          <w:lang w:val="es-ES_tradnl"/>
        </w:rPr>
        <w:t>. Pantalla principal del cliente.</w:t>
      </w:r>
    </w:p>
    <w:p w14:paraId="027CD059" w14:textId="77777777" w:rsidR="0016488E" w:rsidRPr="00D51870" w:rsidRDefault="0016488E" w:rsidP="0016488E">
      <w:pPr>
        <w:spacing w:line="360" w:lineRule="auto"/>
        <w:jc w:val="both"/>
        <w:rPr>
          <w:i/>
          <w:iCs/>
          <w:lang w:val="es-ES_tradnl"/>
        </w:rPr>
      </w:pPr>
    </w:p>
    <w:p w14:paraId="19DFB360" w14:textId="77777777" w:rsidR="0016488E" w:rsidRPr="00D51870" w:rsidRDefault="0016488E" w:rsidP="0016488E">
      <w:pPr>
        <w:spacing w:line="360" w:lineRule="auto"/>
        <w:jc w:val="both"/>
        <w:rPr>
          <w:i/>
          <w:iCs/>
          <w:lang w:val="es-ES_tradnl"/>
        </w:rPr>
      </w:pPr>
    </w:p>
    <w:p w14:paraId="02B3E536" w14:textId="77777777" w:rsidR="0016488E" w:rsidRPr="00D51870" w:rsidRDefault="0016488E" w:rsidP="0016488E">
      <w:pPr>
        <w:spacing w:line="360" w:lineRule="auto"/>
        <w:jc w:val="both"/>
        <w:rPr>
          <w:i/>
          <w:iCs/>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4"/>
                    <a:stretch>
                      <a:fillRect/>
                    </a:stretch>
                  </pic:blipFill>
                  <pic:spPr>
                    <a:xfrm>
                      <a:off x="0" y="0"/>
                      <a:ext cx="5755640" cy="2981960"/>
                    </a:xfrm>
                    <a:prstGeom prst="rect">
                      <a:avLst/>
                    </a:prstGeom>
                  </pic:spPr>
                </pic:pic>
              </a:graphicData>
            </a:graphic>
          </wp:inline>
        </w:drawing>
      </w:r>
    </w:p>
    <w:p w14:paraId="4F443698" w14:textId="5F292F11" w:rsidR="0016488E"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26</w:t>
      </w:r>
      <w:r w:rsidRPr="00D51870">
        <w:rPr>
          <w:i/>
          <w:iCs w:val="0"/>
          <w:lang w:val="es-ES_tradnl"/>
        </w:rPr>
        <w:fldChar w:fldCharType="end"/>
      </w:r>
      <w:r w:rsidRPr="00D51870">
        <w:rPr>
          <w:i/>
          <w:iCs w:val="0"/>
          <w:lang w:val="es-ES_tradnl"/>
        </w:rPr>
        <w:t>. Visualización de la lista de comercios.</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5"/>
                    <a:stretch>
                      <a:fillRect/>
                    </a:stretch>
                  </pic:blipFill>
                  <pic:spPr>
                    <a:xfrm>
                      <a:off x="0" y="0"/>
                      <a:ext cx="5755640" cy="2999105"/>
                    </a:xfrm>
                    <a:prstGeom prst="rect">
                      <a:avLst/>
                    </a:prstGeom>
                  </pic:spPr>
                </pic:pic>
              </a:graphicData>
            </a:graphic>
          </wp:inline>
        </w:drawing>
      </w:r>
    </w:p>
    <w:p w14:paraId="7798D012" w14:textId="6C913239"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27</w:t>
      </w:r>
      <w:r w:rsidRPr="00D51870">
        <w:rPr>
          <w:i/>
          <w:iCs w:val="0"/>
          <w:lang w:val="es-ES_tradnl"/>
        </w:rPr>
        <w:fldChar w:fldCharType="end"/>
      </w:r>
      <w:r w:rsidRPr="00D51870">
        <w:rPr>
          <w:i/>
          <w:iCs w:val="0"/>
          <w:lang w:val="es-ES_tradnl"/>
        </w:rPr>
        <w:t>. Perfil del cliente.</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6"/>
                    <a:stretch>
                      <a:fillRect/>
                    </a:stretch>
                  </pic:blipFill>
                  <pic:spPr>
                    <a:xfrm>
                      <a:off x="0" y="0"/>
                      <a:ext cx="5755640" cy="2841625"/>
                    </a:xfrm>
                    <a:prstGeom prst="rect">
                      <a:avLst/>
                    </a:prstGeom>
                  </pic:spPr>
                </pic:pic>
              </a:graphicData>
            </a:graphic>
          </wp:inline>
        </w:drawing>
      </w:r>
    </w:p>
    <w:p w14:paraId="70200EEE" w14:textId="483ADCEF" w:rsidR="007C247F" w:rsidRPr="00D51870"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28</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7"/>
                    <a:stretch>
                      <a:fillRect/>
                    </a:stretch>
                  </pic:blipFill>
                  <pic:spPr>
                    <a:xfrm>
                      <a:off x="0" y="0"/>
                      <a:ext cx="5755640" cy="3011170"/>
                    </a:xfrm>
                    <a:prstGeom prst="rect">
                      <a:avLst/>
                    </a:prstGeom>
                  </pic:spPr>
                </pic:pic>
              </a:graphicData>
            </a:graphic>
          </wp:inline>
        </w:drawing>
      </w:r>
    </w:p>
    <w:p w14:paraId="508E2D50" w14:textId="1CBCA310" w:rsidR="00821849"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29</w:t>
      </w:r>
      <w:r w:rsidRPr="00D51870">
        <w:rPr>
          <w:i/>
          <w:iCs w:val="0"/>
          <w:lang w:val="es-ES_tradnl"/>
        </w:rPr>
        <w:fldChar w:fldCharType="end"/>
      </w:r>
      <w:r w:rsidRPr="00D51870">
        <w:rPr>
          <w:i/>
          <w:iCs w:val="0"/>
          <w:lang w:val="es-ES_tradnl"/>
        </w:rPr>
        <w:t>. Carrito del cliente.</w:t>
      </w:r>
    </w:p>
    <w:p w14:paraId="6399FB3D" w14:textId="77777777" w:rsidR="0016488E" w:rsidRPr="00D51870" w:rsidRDefault="0016488E" w:rsidP="0016488E">
      <w:pPr>
        <w:rPr>
          <w:lang w:val="es-ES_tradnl"/>
        </w:rPr>
      </w:pPr>
    </w:p>
    <w:p w14:paraId="6103BBDB" w14:textId="7C09566D" w:rsidR="0016488E" w:rsidRPr="00D51870" w:rsidRDefault="0016488E" w:rsidP="0016488E">
      <w:pPr>
        <w:spacing w:line="360" w:lineRule="auto"/>
        <w:jc w:val="both"/>
        <w:rPr>
          <w:lang w:val="es-ES_tradnl"/>
        </w:rPr>
      </w:pPr>
      <w:r w:rsidRPr="00D51870">
        <w:rPr>
          <w:lang w:val="es-ES_tradnl"/>
        </w:rPr>
        <w:t xml:space="preserve">Como se puede observar a continuación, la </w:t>
      </w:r>
      <w:r w:rsidRPr="00D51870">
        <w:rPr>
          <w:i/>
          <w:iCs/>
          <w:lang w:val="es-ES_tradnl"/>
        </w:rPr>
        <w:t xml:space="preserve">Figura </w:t>
      </w:r>
      <w:r w:rsidR="00C75E04">
        <w:rPr>
          <w:i/>
          <w:iCs/>
          <w:lang w:val="es-ES_tradnl"/>
        </w:rPr>
        <w:t>30</w:t>
      </w:r>
      <w:r w:rsidRPr="00D51870">
        <w:rPr>
          <w:lang w:val="es-ES_tradnl"/>
        </w:rPr>
        <w:t xml:space="preserve"> corresponde a la pantalla principal del usuario comercio, pantalla en la cual se puede acceder a las diversas funcionalidades implementadas, tales como la visualización de los productos publicados</w:t>
      </w:r>
      <w:r w:rsidR="00B30003" w:rsidRPr="00D51870">
        <w:rPr>
          <w:lang w:val="es-ES_tradnl"/>
        </w:rPr>
        <w:t xml:space="preserve"> pudiéndose profundizar en la publicación o edición de estos,</w:t>
      </w:r>
      <w:r w:rsidRPr="00D51870">
        <w:rPr>
          <w:lang w:val="es-ES_tradnl"/>
        </w:rPr>
        <w:t xml:space="preserve"> visualizar su perfil y el cierre de su sesión.</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8"/>
                    <a:stretch>
                      <a:fillRect/>
                    </a:stretch>
                  </pic:blipFill>
                  <pic:spPr>
                    <a:xfrm>
                      <a:off x="0" y="0"/>
                      <a:ext cx="5755640" cy="2997200"/>
                    </a:xfrm>
                    <a:prstGeom prst="rect">
                      <a:avLst/>
                    </a:prstGeom>
                  </pic:spPr>
                </pic:pic>
              </a:graphicData>
            </a:graphic>
          </wp:inline>
        </w:drawing>
      </w:r>
    </w:p>
    <w:p w14:paraId="5A317B50" w14:textId="3965C4D4"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30</w:t>
      </w:r>
      <w:r w:rsidRPr="00D51870">
        <w:rPr>
          <w:i/>
          <w:iCs w:val="0"/>
          <w:lang w:val="es-ES_tradnl"/>
        </w:rPr>
        <w:fldChar w:fldCharType="end"/>
      </w:r>
      <w:r w:rsidRPr="00D51870">
        <w:rPr>
          <w:i/>
          <w:iCs w:val="0"/>
          <w:lang w:val="es-ES_tradnl"/>
        </w:rPr>
        <w:t>. Pantalla principal del comercio.</w:t>
      </w: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9"/>
                    <a:stretch>
                      <a:fillRect/>
                    </a:stretch>
                  </pic:blipFill>
                  <pic:spPr>
                    <a:xfrm>
                      <a:off x="0" y="0"/>
                      <a:ext cx="5755640" cy="2989580"/>
                    </a:xfrm>
                    <a:prstGeom prst="rect">
                      <a:avLst/>
                    </a:prstGeom>
                  </pic:spPr>
                </pic:pic>
              </a:graphicData>
            </a:graphic>
          </wp:inline>
        </w:drawing>
      </w:r>
    </w:p>
    <w:p w14:paraId="0F883B06" w14:textId="6CDD957D"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31</w:t>
      </w:r>
      <w:r w:rsidRPr="00D51870">
        <w:rPr>
          <w:i/>
          <w:iCs w:val="0"/>
          <w:lang w:val="es-ES_tradnl"/>
        </w:rPr>
        <w:fldChar w:fldCharType="end"/>
      </w:r>
      <w:r w:rsidRPr="00D51870">
        <w:rPr>
          <w:i/>
          <w:iCs w:val="0"/>
          <w:lang w:val="es-ES_tradnl"/>
        </w:rPr>
        <w:t>. Prototipado de la visualización de los productos del comercio.</w:t>
      </w: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0"/>
                    <a:stretch>
                      <a:fillRect/>
                    </a:stretch>
                  </pic:blipFill>
                  <pic:spPr>
                    <a:xfrm>
                      <a:off x="0" y="0"/>
                      <a:ext cx="5755640" cy="2839720"/>
                    </a:xfrm>
                    <a:prstGeom prst="rect">
                      <a:avLst/>
                    </a:prstGeom>
                  </pic:spPr>
                </pic:pic>
              </a:graphicData>
            </a:graphic>
          </wp:inline>
        </w:drawing>
      </w:r>
    </w:p>
    <w:p w14:paraId="38A43678" w14:textId="5632E707"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32</w:t>
      </w:r>
      <w:r w:rsidRPr="00D51870">
        <w:rPr>
          <w:i/>
          <w:iCs w:val="0"/>
          <w:lang w:val="es-ES_tradnl"/>
        </w:rPr>
        <w:fldChar w:fldCharType="end"/>
      </w:r>
      <w:r w:rsidRPr="00D51870">
        <w:rPr>
          <w:i/>
          <w:iCs w:val="0"/>
          <w:lang w:val="es-ES_tradnl"/>
        </w:rPr>
        <w:t>. Pantalla de modificación de un producto.</w:t>
      </w:r>
    </w:p>
    <w:p w14:paraId="1C14F806" w14:textId="578C72D5" w:rsidR="00884B40" w:rsidRPr="00D51870" w:rsidRDefault="00CE152F" w:rsidP="00B30003">
      <w:pPr>
        <w:keepNext/>
        <w:spacing w:line="360" w:lineRule="auto"/>
        <w:jc w:val="both"/>
        <w:rPr>
          <w:lang w:val="es-ES_tradnl"/>
        </w:rPr>
      </w:pPr>
      <w:r w:rsidRPr="00D51870">
        <w:rPr>
          <w:noProof/>
          <w:lang w:val="es-ES_tradnl"/>
        </w:rPr>
        <w:lastRenderedPageBreak/>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1"/>
                    <a:stretch>
                      <a:fillRect/>
                    </a:stretch>
                  </pic:blipFill>
                  <pic:spPr>
                    <a:xfrm>
                      <a:off x="0" y="0"/>
                      <a:ext cx="5755640" cy="2996565"/>
                    </a:xfrm>
                    <a:prstGeom prst="rect">
                      <a:avLst/>
                    </a:prstGeom>
                  </pic:spPr>
                </pic:pic>
              </a:graphicData>
            </a:graphic>
          </wp:inline>
        </w:drawing>
      </w:r>
    </w:p>
    <w:p w14:paraId="664E7F99" w14:textId="223975F2"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33</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2"/>
                    <a:stretch>
                      <a:fillRect/>
                    </a:stretch>
                  </pic:blipFill>
                  <pic:spPr>
                    <a:xfrm>
                      <a:off x="0" y="0"/>
                      <a:ext cx="5755640" cy="2826385"/>
                    </a:xfrm>
                    <a:prstGeom prst="rect">
                      <a:avLst/>
                    </a:prstGeom>
                  </pic:spPr>
                </pic:pic>
              </a:graphicData>
            </a:graphic>
          </wp:inline>
        </w:drawing>
      </w:r>
    </w:p>
    <w:p w14:paraId="687DD9EC" w14:textId="094BB737"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34</w:t>
      </w:r>
      <w:r w:rsidRPr="00D51870">
        <w:rPr>
          <w:i/>
          <w:iCs w:val="0"/>
          <w:lang w:val="es-ES_tradnl"/>
        </w:rPr>
        <w:fldChar w:fldCharType="end"/>
      </w:r>
      <w:r w:rsidRPr="00D51870">
        <w:rPr>
          <w:i/>
          <w:iCs w:val="0"/>
          <w:lang w:val="es-ES_tradnl"/>
        </w:rPr>
        <w:t>. Edición del perfil del comercio.</w:t>
      </w:r>
    </w:p>
    <w:p w14:paraId="00DCF7EE" w14:textId="77777777" w:rsidR="000A1451" w:rsidRPr="00D51870" w:rsidRDefault="000A1451" w:rsidP="000A1451">
      <w:pPr>
        <w:rPr>
          <w:lang w:val="es-ES_tradnl"/>
        </w:rPr>
      </w:pPr>
    </w:p>
    <w:p w14:paraId="4F36F9A4" w14:textId="77777777" w:rsidR="00884B40" w:rsidRPr="00D51870" w:rsidRDefault="00884B40" w:rsidP="00884B40">
      <w:pPr>
        <w:keepNext/>
        <w:rPr>
          <w:lang w:val="es-ES_tradnl"/>
        </w:rPr>
      </w:pPr>
      <w:r w:rsidRPr="00D51870">
        <w:rPr>
          <w:noProof/>
          <w:lang w:val="es-ES_tradnl"/>
        </w:rPr>
        <w:lastRenderedPageBreak/>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3"/>
                    <a:stretch>
                      <a:fillRect/>
                    </a:stretch>
                  </pic:blipFill>
                  <pic:spPr>
                    <a:xfrm>
                      <a:off x="0" y="0"/>
                      <a:ext cx="5755640" cy="2662555"/>
                    </a:xfrm>
                    <a:prstGeom prst="rect">
                      <a:avLst/>
                    </a:prstGeom>
                  </pic:spPr>
                </pic:pic>
              </a:graphicData>
            </a:graphic>
          </wp:inline>
        </w:drawing>
      </w:r>
    </w:p>
    <w:p w14:paraId="1C147CDD" w14:textId="41510AD8"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35</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4A342A3B" w:rsidR="00884B40" w:rsidRPr="00D51870" w:rsidRDefault="00884B40" w:rsidP="00884B40">
      <w:pPr>
        <w:spacing w:line="360" w:lineRule="auto"/>
        <w:jc w:val="both"/>
        <w:rPr>
          <w:lang w:val="es-ES_tradnl"/>
        </w:rPr>
      </w:pPr>
      <w:r w:rsidRPr="00D51870">
        <w:rPr>
          <w:lang w:val="es-ES_tradnl"/>
        </w:rPr>
        <w:t xml:space="preserve">Como se puede observar en la </w:t>
      </w:r>
      <w:r w:rsidRPr="00D51870">
        <w:rPr>
          <w:i/>
          <w:iCs/>
          <w:lang w:val="es-ES_tradnl"/>
        </w:rPr>
        <w:t>Figura 3</w:t>
      </w:r>
      <w:r w:rsidR="00925BE3">
        <w:rPr>
          <w:i/>
          <w:iCs/>
          <w:lang w:val="es-ES_tradnl"/>
        </w:rPr>
        <w:t>6</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4"/>
                    <a:stretch>
                      <a:fillRect/>
                    </a:stretch>
                  </pic:blipFill>
                  <pic:spPr>
                    <a:xfrm>
                      <a:off x="0" y="0"/>
                      <a:ext cx="5755640" cy="2998470"/>
                    </a:xfrm>
                    <a:prstGeom prst="rect">
                      <a:avLst/>
                    </a:prstGeom>
                  </pic:spPr>
                </pic:pic>
              </a:graphicData>
            </a:graphic>
          </wp:inline>
        </w:drawing>
      </w:r>
    </w:p>
    <w:p w14:paraId="20DA108A" w14:textId="150FA079"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36</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019A62B7" w14:textId="42BE896D"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37</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6"/>
                    <a:stretch>
                      <a:fillRect/>
                    </a:stretch>
                  </pic:blipFill>
                  <pic:spPr>
                    <a:xfrm>
                      <a:off x="0" y="0"/>
                      <a:ext cx="5755640" cy="3007360"/>
                    </a:xfrm>
                    <a:prstGeom prst="rect">
                      <a:avLst/>
                    </a:prstGeom>
                  </pic:spPr>
                </pic:pic>
              </a:graphicData>
            </a:graphic>
          </wp:inline>
        </w:drawing>
      </w:r>
    </w:p>
    <w:p w14:paraId="48CBA3C9" w14:textId="3D2541BC"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38</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7"/>
                    <a:stretch>
                      <a:fillRect/>
                    </a:stretch>
                  </pic:blipFill>
                  <pic:spPr>
                    <a:xfrm>
                      <a:off x="0" y="0"/>
                      <a:ext cx="5755640" cy="2837815"/>
                    </a:xfrm>
                    <a:prstGeom prst="rect">
                      <a:avLst/>
                    </a:prstGeom>
                  </pic:spPr>
                </pic:pic>
              </a:graphicData>
            </a:graphic>
          </wp:inline>
        </w:drawing>
      </w:r>
    </w:p>
    <w:p w14:paraId="74D04876" w14:textId="1DE1B3D2"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39</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29879E01" w:rsidR="00AA4FA8" w:rsidRPr="00D51870"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B472FF" w:rsidRPr="00D51870">
        <w:rPr>
          <w:i/>
          <w:iCs/>
          <w:lang w:val="es-ES_tradnl"/>
        </w:rPr>
        <w:t xml:space="preserve">Figura </w:t>
      </w:r>
      <w:r w:rsidR="00685180">
        <w:rPr>
          <w:i/>
          <w:iCs/>
          <w:lang w:val="es-ES_tradnl"/>
        </w:rPr>
        <w:t>40</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8"/>
                    <a:stretch>
                      <a:fillRect/>
                    </a:stretch>
                  </pic:blipFill>
                  <pic:spPr>
                    <a:xfrm>
                      <a:off x="0" y="0"/>
                      <a:ext cx="5755640" cy="2819400"/>
                    </a:xfrm>
                    <a:prstGeom prst="rect">
                      <a:avLst/>
                    </a:prstGeom>
                  </pic:spPr>
                </pic:pic>
              </a:graphicData>
            </a:graphic>
          </wp:inline>
        </w:drawing>
      </w:r>
    </w:p>
    <w:p w14:paraId="42DB359D" w14:textId="1FD0CF38"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40</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9"/>
                    <a:stretch>
                      <a:fillRect/>
                    </a:stretch>
                  </pic:blipFill>
                  <pic:spPr>
                    <a:xfrm>
                      <a:off x="0" y="0"/>
                      <a:ext cx="5755640" cy="2839720"/>
                    </a:xfrm>
                    <a:prstGeom prst="rect">
                      <a:avLst/>
                    </a:prstGeom>
                  </pic:spPr>
                </pic:pic>
              </a:graphicData>
            </a:graphic>
          </wp:inline>
        </w:drawing>
      </w:r>
    </w:p>
    <w:p w14:paraId="3BFFCA44" w14:textId="0DE46704"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41</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7"/>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0"/>
                    <a:stretch>
                      <a:fillRect/>
                    </a:stretch>
                  </pic:blipFill>
                  <pic:spPr>
                    <a:xfrm>
                      <a:off x="0" y="0"/>
                      <a:ext cx="5755640" cy="2926715"/>
                    </a:xfrm>
                    <a:prstGeom prst="rect">
                      <a:avLst/>
                    </a:prstGeom>
                  </pic:spPr>
                </pic:pic>
              </a:graphicData>
            </a:graphic>
          </wp:inline>
        </w:drawing>
      </w:r>
      <w:commentRangeEnd w:id="67"/>
      <w:r w:rsidR="007F3DB6">
        <w:rPr>
          <w:rStyle w:val="Refdecomentario"/>
        </w:rPr>
        <w:commentReference w:id="67"/>
      </w:r>
    </w:p>
    <w:p w14:paraId="2C69A08A" w14:textId="3B43687C"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42</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8" w:name="_Toc143454677"/>
      <w:r w:rsidRPr="00D51870">
        <w:rPr>
          <w:lang w:val="es-ES_tradnl"/>
        </w:rPr>
        <w:t xml:space="preserve">4.4 Desarrollo de la </w:t>
      </w:r>
      <w:commentRangeStart w:id="69"/>
      <w:r w:rsidRPr="00D51870">
        <w:rPr>
          <w:lang w:val="es-ES_tradnl"/>
        </w:rPr>
        <w:t>aplicación</w:t>
      </w:r>
      <w:commentRangeEnd w:id="69"/>
      <w:r w:rsidR="00637002">
        <w:rPr>
          <w:rStyle w:val="Refdecomentario"/>
          <w:rFonts w:eastAsiaTheme="minorHAnsi" w:cstheme="minorBidi"/>
          <w:b w:val="0"/>
          <w:bCs w:val="0"/>
          <w:color w:val="auto"/>
        </w:rPr>
        <w:commentReference w:id="69"/>
      </w:r>
      <w:bookmarkEnd w:id="68"/>
    </w:p>
    <w:p w14:paraId="385BAC41" w14:textId="1C768C8A"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70"/>
      <w:r w:rsidR="005130A7">
        <w:rPr>
          <w:lang w:val="es-ES_tradnl"/>
        </w:rPr>
        <w:t>estructurado</w:t>
      </w:r>
      <w:commentRangeEnd w:id="70"/>
      <w:r w:rsidR="005130A7">
        <w:rPr>
          <w:rStyle w:val="Refdecomentario"/>
        </w:rPr>
        <w:commentReference w:id="70"/>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4C74242C" w:rsidR="002628EB" w:rsidRPr="00D51870" w:rsidRDefault="009A5B44" w:rsidP="00134360">
      <w:pPr>
        <w:spacing w:line="360" w:lineRule="auto"/>
        <w:jc w:val="both"/>
        <w:rPr>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rsidRPr="00D51870">
        <w:rPr>
          <w:lang w:val="es-ES_tradnl"/>
        </w:rPr>
        <w:t xml:space="preserve"> A continuación, se muestra los paquetes que contiene el proyecto en la </w:t>
      </w:r>
      <w:r w:rsidR="00EC3474" w:rsidRPr="00D51870">
        <w:rPr>
          <w:i/>
          <w:iCs/>
          <w:lang w:val="es-ES_tradnl"/>
        </w:rPr>
        <w:t>Figura 42.</w:t>
      </w:r>
    </w:p>
    <w:p w14:paraId="18FEB635" w14:textId="42C7C796" w:rsidR="00EC3474" w:rsidRPr="00D51870" w:rsidRDefault="00AF77EA" w:rsidP="00134360">
      <w:pPr>
        <w:spacing w:line="360" w:lineRule="auto"/>
        <w:jc w:val="both"/>
        <w:rPr>
          <w:b/>
          <w:bCs/>
          <w:lang w:val="es-ES_tradnl"/>
        </w:rPr>
      </w:pPr>
      <w:r w:rsidRPr="00D51870">
        <w:rPr>
          <w:b/>
          <w:bCs/>
          <w:lang w:val="es-ES_tradnl"/>
        </w:rPr>
        <w:t>[Esta figura la cambiaré cuando tenga todas las hojas de estilo una vez acabe de actualizar un poco la interfaz]</w:t>
      </w:r>
    </w:p>
    <w:p w14:paraId="4EF90734" w14:textId="6CD5CCAF" w:rsidR="00972E8A" w:rsidRPr="00D51870" w:rsidRDefault="00EC3474" w:rsidP="00134360">
      <w:pPr>
        <w:spacing w:line="360" w:lineRule="auto"/>
        <w:jc w:val="both"/>
        <w:rPr>
          <w:lang w:val="es-ES_tradnl"/>
        </w:rPr>
      </w:pPr>
      <w:r w:rsidRPr="00D51870">
        <w:rPr>
          <w:noProof/>
          <w:lang w:val="es-ES_tradnl"/>
        </w:rPr>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503C8C15"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sidR="005418C5">
                              <w:rPr>
                                <w:noProof/>
                              </w:rPr>
                              <w:t>43</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503C8C15"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sidR="005418C5">
                        <w:rPr>
                          <w:noProof/>
                        </w:rPr>
                        <w:t>43</w:t>
                      </w:r>
                      <w:r>
                        <w:fldChar w:fldCharType="end"/>
                      </w:r>
                      <w:r>
                        <w:t>. Paquetes del proyecto.</w:t>
                      </w:r>
                    </w:p>
                  </w:txbxContent>
                </v:textbox>
              </v:shape>
            </w:pict>
          </mc:Fallback>
        </mc:AlternateContent>
      </w:r>
      <w:r w:rsidRPr="00D51870">
        <w:rPr>
          <w:noProof/>
          <w:lang w:val="es-ES_tradnl"/>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Pr="00D51870" w:rsidRDefault="00EC3474" w:rsidP="00134360">
      <w:pPr>
        <w:spacing w:line="360" w:lineRule="auto"/>
        <w:jc w:val="both"/>
        <w:rPr>
          <w:lang w:val="es-ES_tradnl"/>
        </w:rPr>
      </w:pPr>
    </w:p>
    <w:p w14:paraId="43C99188" w14:textId="77777777" w:rsidR="00134360" w:rsidRPr="00D51870" w:rsidRDefault="00134360" w:rsidP="00134360">
      <w:pPr>
        <w:spacing w:line="360" w:lineRule="auto"/>
        <w:jc w:val="both"/>
        <w:rPr>
          <w:lang w:val="es-ES_tradnl"/>
        </w:rPr>
      </w:pPr>
    </w:p>
    <w:p w14:paraId="776D4107" w14:textId="3DD922EA" w:rsidR="00C1571A" w:rsidRPr="00D51870" w:rsidRDefault="00C1571A" w:rsidP="000A33C8">
      <w:pPr>
        <w:spacing w:line="360" w:lineRule="auto"/>
        <w:jc w:val="both"/>
        <w:rPr>
          <w:lang w:val="es-ES_tradnl"/>
        </w:rPr>
      </w:pPr>
    </w:p>
    <w:p w14:paraId="723291BC" w14:textId="77777777" w:rsidR="00C1571A" w:rsidRPr="00D51870" w:rsidRDefault="00C1571A" w:rsidP="000A33C8">
      <w:pPr>
        <w:spacing w:line="360" w:lineRule="auto"/>
        <w:jc w:val="both"/>
        <w:rPr>
          <w:lang w:val="es-ES_tradnl"/>
        </w:rPr>
      </w:pPr>
    </w:p>
    <w:p w14:paraId="189B0F2B" w14:textId="77777777" w:rsidR="00AF77EA" w:rsidRPr="00D51870" w:rsidRDefault="00AF77EA" w:rsidP="000A33C8">
      <w:pPr>
        <w:spacing w:line="360" w:lineRule="auto"/>
        <w:jc w:val="both"/>
        <w:rPr>
          <w:lang w:val="es-ES_tradnl"/>
        </w:rPr>
      </w:pPr>
    </w:p>
    <w:p w14:paraId="4097D51E" w14:textId="77777777" w:rsidR="00C1571A" w:rsidRPr="00D51870" w:rsidRDefault="00C1571A" w:rsidP="000A33C8">
      <w:pPr>
        <w:spacing w:line="360" w:lineRule="auto"/>
        <w:jc w:val="both"/>
        <w:rPr>
          <w:lang w:val="es-ES_tradnl"/>
        </w:rPr>
      </w:pPr>
    </w:p>
    <w:p w14:paraId="3B3D1904" w14:textId="380782DB" w:rsidR="00C1571A" w:rsidRPr="00D51870" w:rsidRDefault="00EC3474" w:rsidP="000A33C8">
      <w:pPr>
        <w:spacing w:line="360" w:lineRule="auto"/>
        <w:jc w:val="both"/>
        <w:rPr>
          <w:i/>
          <w:iCs/>
          <w:lang w:val="es-ES_tradnl"/>
        </w:rPr>
      </w:pPr>
      <w:r w:rsidRPr="00D51870">
        <w:rPr>
          <w:lang w:val="es-ES_tradnl"/>
        </w:rPr>
        <w:t xml:space="preserve">A continuación, se detallan los paquetes mostrados en la </w:t>
      </w:r>
      <w:r w:rsidRPr="00D51870">
        <w:rPr>
          <w:i/>
          <w:iCs/>
          <w:lang w:val="es-ES_tradnl"/>
        </w:rPr>
        <w:t>Figura 42:</w:t>
      </w:r>
    </w:p>
    <w:p w14:paraId="69063905" w14:textId="34872AA6" w:rsidR="00EC3474" w:rsidRPr="00D51870" w:rsidRDefault="00EC3474" w:rsidP="008C0B27">
      <w:pPr>
        <w:pStyle w:val="Prrafodelista"/>
        <w:numPr>
          <w:ilvl w:val="0"/>
          <w:numId w:val="133"/>
        </w:numPr>
        <w:spacing w:line="360" w:lineRule="auto"/>
        <w:jc w:val="both"/>
        <w:rPr>
          <w:lang w:val="es-ES_tradnl"/>
        </w:rPr>
      </w:pPr>
      <w:proofErr w:type="spellStart"/>
      <w:r w:rsidRPr="00D51870">
        <w:rPr>
          <w:i/>
          <w:iCs/>
          <w:lang w:val="es-ES_tradnl"/>
        </w:rPr>
        <w:t>images</w:t>
      </w:r>
      <w:proofErr w:type="spellEnd"/>
      <w:r w:rsidRPr="00D51870">
        <w:rPr>
          <w:i/>
          <w:iCs/>
          <w:lang w:val="es-ES_tradnl"/>
        </w:rPr>
        <w:t xml:space="preserve">: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proofErr w:type="spellStart"/>
      <w:r w:rsidRPr="00D51870">
        <w:rPr>
          <w:lang w:val="es-ES_tradnl"/>
        </w:rPr>
        <w:t>mm.makery.app</w:t>
      </w:r>
      <w:proofErr w:type="spellEnd"/>
      <w:r w:rsidRPr="00D51870">
        <w:rPr>
          <w:lang w:val="es-ES_tradnl"/>
        </w:rPr>
        <w:t xml:space="preserve">: Este paquete contiene la clase </w:t>
      </w:r>
      <w:proofErr w:type="spellStart"/>
      <w:r w:rsidRPr="00D51870">
        <w:rPr>
          <w:lang w:val="es-ES_tradnl"/>
        </w:rPr>
        <w:t>Main</w:t>
      </w:r>
      <w:proofErr w:type="spellEnd"/>
      <w:r w:rsidRPr="00D51870">
        <w:rPr>
          <w:lang w:val="es-ES_tradnl"/>
        </w:rPr>
        <w:t xml:space="preserve">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mm.makery.app.model</w:t>
      </w:r>
      <w:proofErr w:type="spellEnd"/>
      <w:proofErr w:type="gramEnd"/>
      <w:r w:rsidRPr="00D51870">
        <w:rPr>
          <w:lang w:val="es-ES_tradnl"/>
        </w:rPr>
        <w:t xml:space="preserve">: Este paquete contiene la clase </w:t>
      </w:r>
      <w:proofErr w:type="spellStart"/>
      <w:r w:rsidRPr="00D51870">
        <w:rPr>
          <w:lang w:val="es-ES_tradnl"/>
        </w:rPr>
        <w:t>SesionUsuario</w:t>
      </w:r>
      <w:proofErr w:type="spellEnd"/>
      <w:r w:rsidRPr="00D51870">
        <w:rPr>
          <w:lang w:val="es-ES_tradnl"/>
        </w:rPr>
        <w:t>,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mm.makery.app.style</w:t>
      </w:r>
      <w:proofErr w:type="spellEnd"/>
      <w:proofErr w:type="gramEnd"/>
      <w:r w:rsidRPr="00D51870">
        <w:rPr>
          <w:lang w:val="es-ES_tradnl"/>
        </w:rPr>
        <w:t>: En esta clase se almacenan las hojas de estilo CSS del proyecto.</w:t>
      </w:r>
    </w:p>
    <w:p w14:paraId="5975D1DA" w14:textId="09123A53"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mm.makery.app.view</w:t>
      </w:r>
      <w:proofErr w:type="spellEnd"/>
      <w:proofErr w:type="gramEnd"/>
      <w:r w:rsidRPr="00D51870">
        <w:rPr>
          <w:lang w:val="es-ES_tradnl"/>
        </w:rPr>
        <w:t>: En este paquete, se almacenan tanto las clases controladoras como las vistas de la aplicación.</w:t>
      </w:r>
    </w:p>
    <w:p w14:paraId="353DC29D" w14:textId="77777777" w:rsidR="00C1571A" w:rsidRPr="00D51870" w:rsidRDefault="00C1571A" w:rsidP="000A33C8">
      <w:pPr>
        <w:spacing w:line="360" w:lineRule="auto"/>
        <w:jc w:val="both"/>
        <w:rPr>
          <w:lang w:val="es-ES_tradnl"/>
        </w:rPr>
      </w:pPr>
    </w:p>
    <w:p w14:paraId="5EFD070C" w14:textId="36695264"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865AB8" w:rsidRPr="00865AB8">
        <w:rPr>
          <w:i/>
          <w:lang w:val="es-ES_tradnl"/>
          <w:rPrChange w:id="71" w:author="Francisco José Jaime" w:date="2023-08-17T10:15:00Z">
            <w:rPr>
              <w:lang w:val="es-ES_tradnl"/>
            </w:rPr>
          </w:rPrChange>
        </w:rPr>
        <w:t>mockup</w:t>
      </w:r>
      <w:r w:rsidR="00865AB8">
        <w:rPr>
          <w:lang w:val="es-ES_tradnl"/>
        </w:rPr>
        <w:t xml:space="preserve">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72" w:name="_Toc143454678"/>
      <w:r w:rsidRPr="00D51870">
        <w:rPr>
          <w:lang w:val="es-ES_tradnl"/>
        </w:rPr>
        <w:lastRenderedPageBreak/>
        <w:t>4.5 Base de datos</w:t>
      </w:r>
      <w:bookmarkEnd w:id="72"/>
    </w:p>
    <w:p w14:paraId="0E83F677" w14:textId="3141EC86"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Pr="00D51870">
        <w:rPr>
          <w:i/>
          <w:iCs/>
          <w:lang w:val="es-ES_tradnl"/>
        </w:rPr>
        <w:t xml:space="preserve">Figura 43 </w:t>
      </w:r>
      <w:del w:id="73" w:author="Francisco José Jaime" w:date="2023-08-17T10:16:00Z">
        <w:r w:rsidRPr="00D51870" w:rsidDel="0049222C">
          <w:rPr>
            <w:lang w:val="es-ES_tradnl"/>
          </w:rPr>
          <w:delText>e</w:delText>
        </w:r>
      </w:del>
      <w:ins w:id="74" w:author="Francisco José Jaime" w:date="2023-08-17T10:16:00Z">
        <w:r w:rsidR="0049222C">
          <w:rPr>
            <w:lang w:val="es-ES_tradnl"/>
          </w:rPr>
          <w:t>muestra el</w:t>
        </w:r>
      </w:ins>
      <w:del w:id="75" w:author="Francisco José Jaime" w:date="2023-08-17T10:16:00Z">
        <w:r w:rsidRPr="00D51870" w:rsidDel="0049222C">
          <w:rPr>
            <w:lang w:val="es-ES_tradnl"/>
          </w:rPr>
          <w:delText>l</w:delText>
        </w:r>
      </w:del>
      <w:r w:rsidRPr="00D51870">
        <w:rPr>
          <w:lang w:val="es-ES_tradnl"/>
        </w:rPr>
        <w:t xml:space="preserve"> modelo entidad-relación que se ha utilizado para la creación de esta base de datos.</w:t>
      </w:r>
    </w:p>
    <w:p w14:paraId="47051717" w14:textId="77777777" w:rsidR="005A1542" w:rsidRPr="00D51870" w:rsidRDefault="005A1542" w:rsidP="005A1542">
      <w:pPr>
        <w:keepNext/>
        <w:spacing w:line="360" w:lineRule="auto"/>
        <w:jc w:val="center"/>
        <w:rPr>
          <w:lang w:val="es-ES_tradnl"/>
        </w:rPr>
      </w:pPr>
      <w:commentRangeStart w:id="76"/>
      <w:r w:rsidRPr="00D51870">
        <w:rPr>
          <w:noProof/>
          <w:lang w:val="es-ES_tradnl"/>
        </w:rPr>
        <w:drawing>
          <wp:inline distT="0" distB="0" distL="0" distR="0" wp14:anchorId="038979D1" wp14:editId="00FA790B">
            <wp:extent cx="1524000" cy="3238934"/>
            <wp:effectExtent l="0" t="0" r="0" b="0"/>
            <wp:docPr id="214516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27988" cy="3247409"/>
                    </a:xfrm>
                    <a:prstGeom prst="rect">
                      <a:avLst/>
                    </a:prstGeom>
                    <a:noFill/>
                    <a:ln>
                      <a:noFill/>
                    </a:ln>
                  </pic:spPr>
                </pic:pic>
              </a:graphicData>
            </a:graphic>
          </wp:inline>
        </w:drawing>
      </w:r>
      <w:commentRangeEnd w:id="76"/>
      <w:r w:rsidR="0049222C">
        <w:rPr>
          <w:rStyle w:val="Refdecomentario"/>
        </w:rPr>
        <w:commentReference w:id="76"/>
      </w:r>
    </w:p>
    <w:p w14:paraId="01684974" w14:textId="4D0E731E" w:rsidR="006B6155" w:rsidRPr="00D51870" w:rsidRDefault="005A1542" w:rsidP="005A154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44</w:t>
      </w:r>
      <w:r w:rsidRPr="00D51870">
        <w:rPr>
          <w:i/>
          <w:iCs w:val="0"/>
          <w:lang w:val="es-ES_tradnl"/>
        </w:rPr>
        <w:fldChar w:fldCharType="end"/>
      </w:r>
      <w:r w:rsidRPr="00D51870">
        <w:rPr>
          <w:i/>
          <w:iCs w:val="0"/>
          <w:lang w:val="es-ES_tradnl"/>
        </w:rPr>
        <w:t>. Modelo entidad-relación de la base de datos del sistema.</w:t>
      </w:r>
    </w:p>
    <w:p w14:paraId="20D9ED78" w14:textId="77777777" w:rsidR="00AF77EA" w:rsidRPr="00D51870" w:rsidRDefault="00AF77EA" w:rsidP="000A33C8">
      <w:pPr>
        <w:spacing w:line="360" w:lineRule="auto"/>
        <w:jc w:val="both"/>
        <w:rPr>
          <w:lang w:val="es-ES_tradnl"/>
        </w:rPr>
      </w:pPr>
    </w:p>
    <w:p w14:paraId="26B8E9C3" w14:textId="176609BA" w:rsidR="00E37118" w:rsidRPr="00D51870" w:rsidRDefault="00E37118" w:rsidP="000A33C8">
      <w:pPr>
        <w:spacing w:line="360" w:lineRule="auto"/>
        <w:jc w:val="both"/>
        <w:rPr>
          <w:lang w:val="es-ES_tradnl"/>
        </w:rPr>
      </w:pPr>
      <w:r w:rsidRPr="00D51870">
        <w:rPr>
          <w:lang w:val="es-ES_tradnl"/>
        </w:rPr>
        <w:t xml:space="preserve">Como se puede apreciar en la </w:t>
      </w:r>
      <w:r w:rsidRPr="00D51870">
        <w:rPr>
          <w:i/>
          <w:iCs/>
          <w:lang w:val="es-ES_tradnl"/>
        </w:rPr>
        <w:t>Figura 43</w:t>
      </w:r>
      <w:r w:rsidR="007A765A" w:rsidRPr="00D51870">
        <w:rPr>
          <w:lang w:val="es-ES_tradnl"/>
        </w:rPr>
        <w:t>, se observan las siguientes tablas:</w:t>
      </w:r>
    </w:p>
    <w:p w14:paraId="6A8268F8" w14:textId="4315E9A9" w:rsidR="007A765A" w:rsidRPr="00D51870" w:rsidRDefault="002A44D6" w:rsidP="000A33C8">
      <w:pPr>
        <w:spacing w:line="360" w:lineRule="auto"/>
        <w:jc w:val="both"/>
        <w:rPr>
          <w:lang w:val="es-ES_tradnl"/>
        </w:rPr>
      </w:pPr>
      <w:r w:rsidRPr="00D51870">
        <w:rPr>
          <w:lang w:val="es-ES_tradnl"/>
        </w:rPr>
        <w:t xml:space="preserve"> 'C</w:t>
      </w:r>
      <w:r w:rsidR="007A765A" w:rsidRPr="00D51870">
        <w:rPr>
          <w:lang w:val="es-ES_tradnl"/>
        </w:rPr>
        <w:t>liente</w:t>
      </w:r>
      <w:r w:rsidRPr="00D51870">
        <w:rPr>
          <w:lang w:val="es-ES_tradnl"/>
        </w:rPr>
        <w:t>'</w:t>
      </w:r>
      <w:r w:rsidR="007A765A" w:rsidRPr="00D51870">
        <w:rPr>
          <w:lang w:val="es-ES_tradnl"/>
        </w:rPr>
        <w:t xml:space="preserve">, para almacenar los datos relativos a un cliente; </w:t>
      </w:r>
      <w:r w:rsidR="001C248A" w:rsidRPr="00D51870">
        <w:rPr>
          <w:lang w:val="es-ES_tradnl"/>
        </w:rPr>
        <w:t>'</w:t>
      </w:r>
      <w:r w:rsidR="007A765A" w:rsidRPr="00D51870">
        <w:rPr>
          <w:lang w:val="es-ES_tradnl"/>
        </w:rPr>
        <w:t>carrito</w:t>
      </w:r>
      <w:r w:rsidR="001C248A" w:rsidRPr="00D51870">
        <w:rPr>
          <w:lang w:val="es-ES_tradnl"/>
        </w:rPr>
        <w:t>'</w:t>
      </w:r>
      <w:r w:rsidR="007A765A" w:rsidRPr="00D51870">
        <w:rPr>
          <w:lang w:val="es-ES_tradnl"/>
        </w:rPr>
        <w:t xml:space="preserve">, para almacenar la información del carrito del cliente; </w:t>
      </w:r>
      <w:r w:rsidR="001C248A" w:rsidRPr="00D51870">
        <w:rPr>
          <w:lang w:val="es-ES_tradnl"/>
        </w:rPr>
        <w:t>'</w:t>
      </w:r>
      <w:r w:rsidR="007A765A" w:rsidRPr="00D51870">
        <w:rPr>
          <w:lang w:val="es-ES_tradnl"/>
        </w:rPr>
        <w:t>producto</w:t>
      </w:r>
      <w:r w:rsidR="001C248A" w:rsidRPr="00D51870">
        <w:rPr>
          <w:lang w:val="es-ES_tradnl"/>
        </w:rPr>
        <w:t>'</w:t>
      </w:r>
      <w:r w:rsidR="007A765A" w:rsidRPr="00D51870">
        <w:rPr>
          <w:lang w:val="es-ES_tradnl"/>
        </w:rPr>
        <w:t xml:space="preserve">, en la que se almacenan los datos de un producto; </w:t>
      </w:r>
      <w:r w:rsidR="001C248A" w:rsidRPr="00D51870">
        <w:rPr>
          <w:lang w:val="es-ES_tradnl"/>
        </w:rPr>
        <w:t>'</w:t>
      </w:r>
      <w:r w:rsidR="007A765A" w:rsidRPr="00D51870">
        <w:rPr>
          <w:lang w:val="es-ES_tradnl"/>
        </w:rPr>
        <w:t>administrador</w:t>
      </w:r>
      <w:r w:rsidR="001C248A" w:rsidRPr="00D51870">
        <w:rPr>
          <w:lang w:val="es-ES_tradnl"/>
        </w:rPr>
        <w:t>'</w:t>
      </w:r>
      <w:r w:rsidR="007A765A" w:rsidRPr="00D51870">
        <w:rPr>
          <w:lang w:val="es-ES_tradnl"/>
        </w:rPr>
        <w:t xml:space="preserve"> para el almacenamiento de los datos del administrador; ídem con </w:t>
      </w:r>
      <w:r w:rsidR="001C248A" w:rsidRPr="00D51870">
        <w:rPr>
          <w:lang w:val="es-ES_tradnl"/>
        </w:rPr>
        <w:t>'</w:t>
      </w:r>
      <w:r w:rsidR="007A765A" w:rsidRPr="00D51870">
        <w:rPr>
          <w:lang w:val="es-ES_tradnl"/>
        </w:rPr>
        <w:t>comercio</w:t>
      </w:r>
      <w:r w:rsidR="001C248A" w:rsidRPr="00D51870">
        <w:rPr>
          <w:lang w:val="es-ES_tradnl"/>
        </w:rPr>
        <w:t>'</w:t>
      </w:r>
      <w:r w:rsidRPr="00D51870">
        <w:rPr>
          <w:lang w:val="es-ES_tradnl"/>
        </w:rPr>
        <w:t>;</w:t>
      </w:r>
      <w:r w:rsidR="007A765A" w:rsidRPr="00D51870">
        <w:rPr>
          <w:lang w:val="es-ES_tradnl"/>
        </w:rPr>
        <w:t xml:space="preserve"> y </w:t>
      </w:r>
      <w:r w:rsidR="001C248A" w:rsidRPr="00D51870">
        <w:rPr>
          <w:lang w:val="es-ES_tradnl"/>
        </w:rPr>
        <w:t>'</w:t>
      </w:r>
      <w:proofErr w:type="spellStart"/>
      <w:r w:rsidR="007A765A" w:rsidRPr="00D51870">
        <w:rPr>
          <w:lang w:val="es-ES_tradnl"/>
        </w:rPr>
        <w:t>solicitudcomercio</w:t>
      </w:r>
      <w:proofErr w:type="spellEnd"/>
      <w:r w:rsidR="001C248A" w:rsidRPr="00D51870">
        <w:rPr>
          <w:lang w:val="es-ES_tradnl"/>
        </w:rPr>
        <w:t xml:space="preserve">' </w:t>
      </w:r>
      <w:r w:rsidR="007A765A" w:rsidRPr="00D51870">
        <w:rPr>
          <w:lang w:val="es-ES_tradnl"/>
        </w:rPr>
        <w:t xml:space="preserve">para almacenar </w:t>
      </w:r>
      <w:r w:rsidRPr="00D51870">
        <w:rPr>
          <w:lang w:val="es-ES_tradnl"/>
        </w:rPr>
        <w:t xml:space="preserve">las solicitudes que se han emitido por los comercios que desean </w:t>
      </w:r>
      <w:commentRangeStart w:id="77"/>
      <w:r w:rsidRPr="00D51870">
        <w:rPr>
          <w:lang w:val="es-ES_tradnl"/>
        </w:rPr>
        <w:t>registrarse</w:t>
      </w:r>
      <w:commentRangeEnd w:id="77"/>
      <w:r w:rsidR="005A2233">
        <w:rPr>
          <w:rStyle w:val="Refdecomentario"/>
        </w:rPr>
        <w:commentReference w:id="77"/>
      </w:r>
      <w:r w:rsidRPr="00D51870">
        <w:rPr>
          <w:lang w:val="es-ES_tradnl"/>
        </w:rPr>
        <w:t>.</w:t>
      </w:r>
    </w:p>
    <w:p w14:paraId="5117CDC6" w14:textId="77777777" w:rsidR="00100909" w:rsidRPr="00D51870" w:rsidRDefault="00100909" w:rsidP="000A33C8">
      <w:pPr>
        <w:spacing w:line="360" w:lineRule="auto"/>
        <w:jc w:val="both"/>
        <w:rPr>
          <w:lang w:val="es-ES_tradnl"/>
        </w:rPr>
      </w:pPr>
    </w:p>
    <w:p w14:paraId="3B3844DF" w14:textId="5D65D4DB" w:rsidR="008B5ADF" w:rsidRPr="00D51870" w:rsidRDefault="008B5ADF" w:rsidP="008B5ADF">
      <w:pPr>
        <w:pStyle w:val="Subcapitulo"/>
        <w:rPr>
          <w:lang w:val="es-ES_tradnl"/>
        </w:rPr>
      </w:pPr>
      <w:bookmarkStart w:id="78" w:name="_Toc143454679"/>
      <w:r w:rsidRPr="00D51870">
        <w:rPr>
          <w:lang w:val="es-ES_tradnl"/>
        </w:rPr>
        <w:t>4.6 Front-</w:t>
      </w:r>
      <w:proofErr w:type="spellStart"/>
      <w:r w:rsidRPr="00D51870">
        <w:rPr>
          <w:lang w:val="es-ES_tradnl"/>
        </w:rPr>
        <w:t>end</w:t>
      </w:r>
      <w:proofErr w:type="spellEnd"/>
      <w:r w:rsidRPr="00D51870">
        <w:rPr>
          <w:lang w:val="es-ES_tradnl"/>
        </w:rPr>
        <w:t xml:space="preserve"> de la aplicación</w:t>
      </w:r>
      <w:bookmarkEnd w:id="78"/>
    </w:p>
    <w:p w14:paraId="19CB7A67" w14:textId="05B5891B"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w:t>
      </w:r>
      <w:proofErr w:type="spellStart"/>
      <w:r w:rsidRPr="00D51870">
        <w:rPr>
          <w:lang w:val="es-ES_tradnl"/>
        </w:rPr>
        <w:t>SceneBuilder</w:t>
      </w:r>
      <w:proofErr w:type="spellEnd"/>
      <w:r w:rsidRPr="00D51870">
        <w:rPr>
          <w:lang w:val="es-ES_tradnl"/>
        </w:rPr>
        <w:t xml:space="preserve"> [8]. Se ha escogido esta aplicación debido a la interfaz sencilla e intuitiva que posee, en la cual se permite diseñar las ventanas de la aplicación sin escribir código. En la </w:t>
      </w:r>
      <w:r w:rsidRPr="00D51870">
        <w:rPr>
          <w:i/>
          <w:iCs/>
          <w:lang w:val="es-ES_tradnl"/>
        </w:rPr>
        <w:t>Figura 44</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3"/>
                    <a:stretch>
                      <a:fillRect/>
                    </a:stretch>
                  </pic:blipFill>
                  <pic:spPr>
                    <a:xfrm>
                      <a:off x="0" y="0"/>
                      <a:ext cx="5755640" cy="3106420"/>
                    </a:xfrm>
                    <a:prstGeom prst="rect">
                      <a:avLst/>
                    </a:prstGeom>
                  </pic:spPr>
                </pic:pic>
              </a:graphicData>
            </a:graphic>
          </wp:inline>
        </w:drawing>
      </w:r>
    </w:p>
    <w:p w14:paraId="2F3046CD" w14:textId="0ABD21F2"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45</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79" w:name="_Toc143454680"/>
      <w:r w:rsidRPr="00D51870">
        <w:rPr>
          <w:lang w:val="es-ES_tradnl"/>
        </w:rPr>
        <w:t>4.7 Pruebas a la aplicación</w:t>
      </w:r>
      <w:bookmarkEnd w:id="79"/>
    </w:p>
    <w:p w14:paraId="64399810" w14:textId="28732211" w:rsidR="00CC6234" w:rsidRPr="00D51870"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No obstante, con el objeto de cumplir con todas las fases de un proceso de ingeniería de software, </w:t>
      </w:r>
      <w:r w:rsidRPr="00D51870">
        <w:rPr>
          <w:lang w:val="es-ES_tradnl"/>
        </w:rPr>
        <w:t xml:space="preserve">se ha </w:t>
      </w:r>
      <w:r w:rsidR="00F101A6">
        <w:rPr>
          <w:lang w:val="es-ES_tradnl"/>
        </w:rPr>
        <w:t xml:space="preserve">llevado a cabo una </w:t>
      </w:r>
      <w:commentRangeStart w:id="80"/>
      <w:r w:rsidRPr="00D51870">
        <w:rPr>
          <w:lang w:val="es-ES_tradnl"/>
        </w:rPr>
        <w:t>batería de pruebas al carrito de compra del cliente</w:t>
      </w:r>
      <w:commentRangeEnd w:id="80"/>
      <w:r w:rsidR="00F101A6">
        <w:rPr>
          <w:rStyle w:val="Refdecomentario"/>
        </w:rPr>
        <w:commentReference w:id="80"/>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sidR="00F101A6">
        <w:rPr>
          <w:color w:val="F9FAF4"/>
          <w:lang w:val="es-ES_tradnl"/>
        </w:rPr>
        <w:t xml:space="preserve"> </w:t>
      </w:r>
      <w:r w:rsidR="00F101A6" w:rsidRPr="001B42F9">
        <w:rPr>
          <w:lang w:val="es-ES_tradnl"/>
        </w:rPr>
        <w:t xml:space="preserve">Aunque, el resto de </w:t>
      </w:r>
      <w:r w:rsidR="001B42F9" w:rsidRPr="001B42F9">
        <w:rPr>
          <w:lang w:val="es-ES_tradnl"/>
        </w:rPr>
        <w:t>las funciones</w:t>
      </w:r>
      <w:r w:rsidR="00F101A6" w:rsidRPr="001B42F9">
        <w:rPr>
          <w:lang w:val="es-ES_tradnl"/>
        </w:rPr>
        <w:t xml:space="preserve"> de la aplicación no ha</w:t>
      </w:r>
      <w:r w:rsidR="00AC2942">
        <w:rPr>
          <w:lang w:val="es-ES_tradnl"/>
        </w:rPr>
        <w:t>n</w:t>
      </w:r>
      <w:r w:rsidR="00F101A6" w:rsidRPr="001B42F9">
        <w:rPr>
          <w:lang w:val="es-ES_tradnl"/>
        </w:rPr>
        <w:t xml:space="preserve"> gozado de una batería de pruebas automatizada, ha sido probada manualmente durante el proceso de desarrollo.</w:t>
      </w:r>
    </w:p>
    <w:p w14:paraId="4E524101" w14:textId="77777777" w:rsidR="00CC6234" w:rsidRPr="00D51870" w:rsidRDefault="00CC6234" w:rsidP="00A94910">
      <w:pPr>
        <w:spacing w:line="360" w:lineRule="auto"/>
        <w:jc w:val="both"/>
        <w:rPr>
          <w:lang w:val="es-ES_tradnl"/>
        </w:rPr>
      </w:pPr>
    </w:p>
    <w:p w14:paraId="578E5E37" w14:textId="77777777" w:rsidR="00806AAD" w:rsidRPr="00D51870" w:rsidRDefault="00943BBF" w:rsidP="00806AAD">
      <w:pPr>
        <w:keepNext/>
        <w:spacing w:line="360" w:lineRule="auto"/>
        <w:jc w:val="both"/>
        <w:rPr>
          <w:lang w:val="es-ES_tradnl"/>
        </w:rPr>
      </w:pPr>
      <w:r w:rsidRPr="00D51870">
        <w:rPr>
          <w:noProof/>
          <w:lang w:val="es-ES_tradnl"/>
        </w:rPr>
        <w:lastRenderedPageBreak/>
        <w:drawing>
          <wp:inline distT="0" distB="0" distL="0" distR="0" wp14:anchorId="01CA1FC5" wp14:editId="5BD79554">
            <wp:extent cx="5755640" cy="5600065"/>
            <wp:effectExtent l="0" t="0" r="0" b="635"/>
            <wp:docPr id="453335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5246" name="Imagen 1" descr="Texto&#10;&#10;Descripción generada automáticamente"/>
                    <pic:cNvPicPr/>
                  </pic:nvPicPr>
                  <pic:blipFill>
                    <a:blip r:embed="rId54"/>
                    <a:stretch>
                      <a:fillRect/>
                    </a:stretch>
                  </pic:blipFill>
                  <pic:spPr>
                    <a:xfrm>
                      <a:off x="0" y="0"/>
                      <a:ext cx="5755640" cy="5600065"/>
                    </a:xfrm>
                    <a:prstGeom prst="rect">
                      <a:avLst/>
                    </a:prstGeom>
                  </pic:spPr>
                </pic:pic>
              </a:graphicData>
            </a:graphic>
          </wp:inline>
        </w:drawing>
      </w:r>
    </w:p>
    <w:p w14:paraId="7F35556C" w14:textId="19C0D7D7" w:rsidR="00E3453A"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46</w:t>
      </w:r>
      <w:r w:rsidRPr="00D51870">
        <w:rPr>
          <w:i/>
          <w:iCs w:val="0"/>
          <w:lang w:val="es-ES_tradnl"/>
        </w:rPr>
        <w:fldChar w:fldCharType="end"/>
      </w:r>
      <w:r w:rsidRPr="00D51870">
        <w:rPr>
          <w:i/>
          <w:iCs w:val="0"/>
          <w:lang w:val="es-ES_tradnl"/>
        </w:rPr>
        <w:t>. Métodos realizados para las pruebas.</w:t>
      </w:r>
    </w:p>
    <w:p w14:paraId="705F7037" w14:textId="77777777" w:rsidR="00806AAD" w:rsidRPr="00D51870" w:rsidRDefault="00943BBF" w:rsidP="00E6680F">
      <w:pPr>
        <w:keepNext/>
        <w:spacing w:line="360" w:lineRule="auto"/>
        <w:jc w:val="center"/>
        <w:rPr>
          <w:lang w:val="es-ES_tradnl"/>
        </w:rPr>
      </w:pPr>
      <w:commentRangeStart w:id="81"/>
      <w:r w:rsidRPr="00D51870">
        <w:rPr>
          <w:noProof/>
          <w:lang w:val="es-ES_tradnl"/>
        </w:rPr>
        <w:lastRenderedPageBreak/>
        <w:drawing>
          <wp:inline distT="0" distB="0" distL="0" distR="0" wp14:anchorId="2FF73A35" wp14:editId="20EE5406">
            <wp:extent cx="3924300" cy="3560618"/>
            <wp:effectExtent l="0" t="0" r="0" b="1905"/>
            <wp:docPr id="40406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131" name="Imagen 1" descr="Texto&#10;&#10;Descripción generada automáticamente"/>
                    <pic:cNvPicPr/>
                  </pic:nvPicPr>
                  <pic:blipFill>
                    <a:blip r:embed="rId55"/>
                    <a:stretch>
                      <a:fillRect/>
                    </a:stretch>
                  </pic:blipFill>
                  <pic:spPr>
                    <a:xfrm>
                      <a:off x="0" y="0"/>
                      <a:ext cx="3926496" cy="3562610"/>
                    </a:xfrm>
                    <a:prstGeom prst="rect">
                      <a:avLst/>
                    </a:prstGeom>
                  </pic:spPr>
                </pic:pic>
              </a:graphicData>
            </a:graphic>
          </wp:inline>
        </w:drawing>
      </w:r>
      <w:commentRangeEnd w:id="81"/>
      <w:r w:rsidR="00C44E21">
        <w:rPr>
          <w:rStyle w:val="Refdecomentario"/>
        </w:rPr>
        <w:commentReference w:id="81"/>
      </w:r>
    </w:p>
    <w:p w14:paraId="2C622908" w14:textId="4BFC063A"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47</w:t>
      </w:r>
      <w:r w:rsidRPr="00D51870">
        <w:rPr>
          <w:i/>
          <w:iCs w:val="0"/>
          <w:lang w:val="es-ES_tradnl"/>
        </w:rPr>
        <w:fldChar w:fldCharType="end"/>
      </w:r>
      <w:r w:rsidRPr="00D51870">
        <w:rPr>
          <w:i/>
          <w:iCs w:val="0"/>
          <w:lang w:val="es-ES_tradnl"/>
        </w:rPr>
        <w:t>. Métodos de prueba.</w:t>
      </w:r>
    </w:p>
    <w:p w14:paraId="574BE8B5" w14:textId="77777777" w:rsidR="00943BBF" w:rsidRPr="00D51870" w:rsidRDefault="00943BBF" w:rsidP="00A94910">
      <w:pPr>
        <w:spacing w:line="360" w:lineRule="auto"/>
        <w:jc w:val="both"/>
        <w:rPr>
          <w:lang w:val="es-ES_tradnl"/>
        </w:rPr>
      </w:pPr>
    </w:p>
    <w:p w14:paraId="06136B84" w14:textId="32105E40" w:rsidR="00E6680F" w:rsidRPr="00D51870" w:rsidRDefault="00943BBF" w:rsidP="00E6680F">
      <w:pPr>
        <w:keepNext/>
        <w:spacing w:line="360" w:lineRule="auto"/>
        <w:jc w:val="center"/>
        <w:rPr>
          <w:lang w:val="es-ES_tradnl"/>
        </w:rPr>
      </w:pPr>
      <w:r w:rsidRPr="00D51870">
        <w:rPr>
          <w:noProof/>
          <w:lang w:val="es-ES_tradnl"/>
        </w:rPr>
        <w:drawing>
          <wp:inline distT="0" distB="0" distL="0" distR="0" wp14:anchorId="4B5AB52B" wp14:editId="349F5430">
            <wp:extent cx="4102656" cy="3714750"/>
            <wp:effectExtent l="0" t="0" r="0" b="0"/>
            <wp:docPr id="374739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9080" name="Imagen 1" descr="Texto&#10;&#10;Descripción generada automáticamente"/>
                    <pic:cNvPicPr/>
                  </pic:nvPicPr>
                  <pic:blipFill>
                    <a:blip r:embed="rId56"/>
                    <a:stretch>
                      <a:fillRect/>
                    </a:stretch>
                  </pic:blipFill>
                  <pic:spPr>
                    <a:xfrm>
                      <a:off x="0" y="0"/>
                      <a:ext cx="4105991" cy="3717770"/>
                    </a:xfrm>
                    <a:prstGeom prst="rect">
                      <a:avLst/>
                    </a:prstGeom>
                  </pic:spPr>
                </pic:pic>
              </a:graphicData>
            </a:graphic>
          </wp:inline>
        </w:drawing>
      </w:r>
    </w:p>
    <w:p w14:paraId="5EAA1186" w14:textId="46734F86"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48</w:t>
      </w:r>
      <w:r w:rsidRPr="00D51870">
        <w:rPr>
          <w:i/>
          <w:iCs w:val="0"/>
          <w:lang w:val="es-ES_tradnl"/>
        </w:rPr>
        <w:fldChar w:fldCharType="end"/>
      </w:r>
      <w:r w:rsidRPr="00D51870">
        <w:rPr>
          <w:i/>
          <w:iCs w:val="0"/>
          <w:lang w:val="es-ES_tradnl"/>
        </w:rPr>
        <w:t xml:space="preserve">. </w:t>
      </w:r>
      <w:r w:rsidR="00EF7FD5" w:rsidRPr="00D51870">
        <w:rPr>
          <w:i/>
          <w:iCs w:val="0"/>
          <w:lang w:val="es-ES_tradnl"/>
        </w:rPr>
        <w:t>Test</w:t>
      </w:r>
      <w:r w:rsidRPr="00D51870">
        <w:rPr>
          <w:i/>
          <w:iCs w:val="0"/>
          <w:lang w:val="es-ES_tradnl"/>
        </w:rPr>
        <w:t xml:space="preserve"> realizados.</w:t>
      </w:r>
    </w:p>
    <w:p w14:paraId="4D87DBAA" w14:textId="77777777" w:rsidR="00E6680F" w:rsidRPr="00D51870" w:rsidRDefault="00E6680F" w:rsidP="00E6680F">
      <w:pPr>
        <w:rPr>
          <w:lang w:val="es-ES_tradnl"/>
        </w:rPr>
      </w:pPr>
    </w:p>
    <w:p w14:paraId="3ADB4C52" w14:textId="2DCCD3D5" w:rsidR="00E6680F" w:rsidRPr="00D51870" w:rsidRDefault="00FC25DE" w:rsidP="00A94910">
      <w:pPr>
        <w:spacing w:line="360" w:lineRule="auto"/>
        <w:jc w:val="both"/>
        <w:rPr>
          <w:lang w:val="es-ES_tradnl"/>
        </w:rPr>
      </w:pPr>
      <w:r w:rsidRPr="00D51870">
        <w:rPr>
          <w:lang w:val="es-ES_tradnl"/>
        </w:rPr>
        <w:lastRenderedPageBreak/>
        <w:t xml:space="preserve">Con estos </w:t>
      </w:r>
      <w:proofErr w:type="spellStart"/>
      <w:r w:rsidR="0027243D" w:rsidRPr="00D51870">
        <w:rPr>
          <w:lang w:val="es-ES_tradnl"/>
        </w:rPr>
        <w:t>test</w:t>
      </w:r>
      <w:r w:rsidR="0027243D">
        <w:rPr>
          <w:lang w:val="es-ES_tradnl"/>
        </w:rPr>
        <w:t>s</w:t>
      </w:r>
      <w:proofErr w:type="spellEnd"/>
      <w:r w:rsidRPr="00D51870">
        <w:rPr>
          <w:lang w:val="es-ES_tradnl"/>
        </w:rPr>
        <w:t xml:space="preserve"> 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82"/>
      <w:r w:rsidRPr="00D51870">
        <w:rPr>
          <w:lang w:val="es-ES_tradnl"/>
        </w:rPr>
        <w:t>cliente</w:t>
      </w:r>
      <w:commentRangeEnd w:id="82"/>
      <w:r w:rsidR="00C44E21">
        <w:rPr>
          <w:rStyle w:val="Refdecomentario"/>
        </w:rPr>
        <w:commentReference w:id="82"/>
      </w:r>
      <w:r w:rsidRPr="00D51870">
        <w:rPr>
          <w:lang w:val="es-ES_tradnl"/>
        </w:rPr>
        <w:t>.</w:t>
      </w:r>
    </w:p>
    <w:p w14:paraId="74F04592" w14:textId="77777777" w:rsidR="00806AAD" w:rsidRPr="00D51870" w:rsidRDefault="00806AAD" w:rsidP="00806AAD">
      <w:pPr>
        <w:keepNext/>
        <w:spacing w:line="360" w:lineRule="auto"/>
        <w:jc w:val="center"/>
        <w:rPr>
          <w:lang w:val="es-ES_tradnl"/>
        </w:rPr>
      </w:pPr>
      <w:r w:rsidRPr="00D51870">
        <w:rPr>
          <w:noProof/>
          <w:lang w:val="es-ES_tradnl"/>
        </w:rPr>
        <w:drawing>
          <wp:inline distT="0" distB="0" distL="0" distR="0" wp14:anchorId="0F2AAD66" wp14:editId="6A3D6AA4">
            <wp:extent cx="3791479" cy="4534533"/>
            <wp:effectExtent l="0" t="0" r="9525" b="0"/>
            <wp:docPr id="17238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369" name="Imagen 1" descr="Interfaz de usuario gráfica, Texto&#10;&#10;Descripción generada automáticamente"/>
                    <pic:cNvPicPr/>
                  </pic:nvPicPr>
                  <pic:blipFill>
                    <a:blip r:embed="rId57"/>
                    <a:stretch>
                      <a:fillRect/>
                    </a:stretch>
                  </pic:blipFill>
                  <pic:spPr>
                    <a:xfrm>
                      <a:off x="0" y="0"/>
                      <a:ext cx="3791479" cy="4534533"/>
                    </a:xfrm>
                    <a:prstGeom prst="rect">
                      <a:avLst/>
                    </a:prstGeom>
                  </pic:spPr>
                </pic:pic>
              </a:graphicData>
            </a:graphic>
          </wp:inline>
        </w:drawing>
      </w:r>
    </w:p>
    <w:p w14:paraId="4EB1F35D" w14:textId="7DA45F8E" w:rsidR="00806AAD"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418C5">
        <w:rPr>
          <w:i/>
          <w:iCs w:val="0"/>
          <w:noProof/>
          <w:lang w:val="es-ES_tradnl"/>
        </w:rPr>
        <w:t>49</w:t>
      </w:r>
      <w:r w:rsidRPr="00D51870">
        <w:rPr>
          <w:i/>
          <w:iCs w:val="0"/>
          <w:lang w:val="es-ES_tradnl"/>
        </w:rPr>
        <w:fldChar w:fldCharType="end"/>
      </w:r>
      <w:r w:rsidRPr="00D51870">
        <w:rPr>
          <w:i/>
          <w:iCs w:val="0"/>
          <w:lang w:val="es-ES_tradnl"/>
        </w:rPr>
        <w:t xml:space="preserve">. Ejecución de los </w:t>
      </w:r>
      <w:proofErr w:type="spellStart"/>
      <w:r w:rsidRPr="00D51870">
        <w:rPr>
          <w:i/>
          <w:iCs w:val="0"/>
          <w:lang w:val="es-ES_tradnl"/>
        </w:rPr>
        <w:t>tests</w:t>
      </w:r>
      <w:proofErr w:type="spellEnd"/>
      <w:r w:rsidRPr="00D51870">
        <w:rPr>
          <w:i/>
          <w:iCs w:val="0"/>
          <w:lang w:val="es-ES_tradnl"/>
        </w:rPr>
        <w:t>.</w:t>
      </w:r>
    </w:p>
    <w:p w14:paraId="26DBD14A" w14:textId="77777777" w:rsidR="00E6680F" w:rsidRPr="00D51870" w:rsidRDefault="00E6680F" w:rsidP="00E6680F">
      <w:pPr>
        <w:rPr>
          <w:lang w:val="es-ES_tradnl"/>
        </w:rPr>
      </w:pPr>
    </w:p>
    <w:p w14:paraId="3B1142DF" w14:textId="77777777" w:rsidR="00E6680F" w:rsidRPr="00D51870" w:rsidRDefault="00E6680F" w:rsidP="00E6680F">
      <w:pPr>
        <w:rPr>
          <w:lang w:val="es-ES_tradnl"/>
        </w:rPr>
      </w:pPr>
    </w:p>
    <w:p w14:paraId="36EA90E4" w14:textId="77777777" w:rsidR="00E6680F" w:rsidRPr="00D51870" w:rsidRDefault="00E6680F" w:rsidP="00E6680F">
      <w:pPr>
        <w:rPr>
          <w:lang w:val="es-ES_tradnl"/>
        </w:rPr>
      </w:pPr>
    </w:p>
    <w:p w14:paraId="30A1520B" w14:textId="77777777" w:rsidR="00E6680F" w:rsidRPr="00D51870" w:rsidRDefault="00E6680F" w:rsidP="00E6680F">
      <w:pPr>
        <w:rPr>
          <w:lang w:val="es-ES_tradnl"/>
        </w:rPr>
      </w:pPr>
    </w:p>
    <w:p w14:paraId="0BC390D3" w14:textId="77777777" w:rsidR="00E6680F" w:rsidRPr="00D51870" w:rsidRDefault="00E6680F" w:rsidP="00E6680F">
      <w:pPr>
        <w:rPr>
          <w:lang w:val="es-ES_tradnl"/>
        </w:rPr>
      </w:pPr>
    </w:p>
    <w:p w14:paraId="1C087F9A" w14:textId="77777777" w:rsidR="00E6680F" w:rsidRPr="00D51870" w:rsidRDefault="00E6680F" w:rsidP="00E6680F">
      <w:pPr>
        <w:rPr>
          <w:lang w:val="es-ES_tradnl"/>
        </w:rPr>
      </w:pPr>
    </w:p>
    <w:p w14:paraId="53877B34" w14:textId="77777777" w:rsidR="00E6680F" w:rsidRPr="00D51870" w:rsidRDefault="00E6680F" w:rsidP="00E6680F">
      <w:pPr>
        <w:rPr>
          <w:lang w:val="es-ES_tradnl"/>
        </w:rPr>
      </w:pPr>
    </w:p>
    <w:p w14:paraId="623D5DF5" w14:textId="77777777" w:rsidR="00E6680F" w:rsidRPr="00D51870" w:rsidRDefault="00E6680F" w:rsidP="00E6680F">
      <w:pPr>
        <w:rPr>
          <w:lang w:val="es-ES_tradnl"/>
        </w:rPr>
      </w:pPr>
    </w:p>
    <w:p w14:paraId="2CFD8745" w14:textId="77777777" w:rsidR="00E6680F" w:rsidRPr="00D51870" w:rsidRDefault="00E6680F" w:rsidP="00E6680F">
      <w:pPr>
        <w:rPr>
          <w:lang w:val="es-ES_tradnl"/>
        </w:rPr>
      </w:pPr>
    </w:p>
    <w:p w14:paraId="17B61BA9" w14:textId="77777777" w:rsidR="00E6680F" w:rsidRPr="00D51870" w:rsidRDefault="00E6680F" w:rsidP="00E6680F">
      <w:pPr>
        <w:rPr>
          <w:lang w:val="es-ES_tradnl"/>
        </w:rPr>
      </w:pPr>
    </w:p>
    <w:p w14:paraId="5442215C" w14:textId="77777777" w:rsidR="00E6680F" w:rsidRPr="00D51870" w:rsidRDefault="00E6680F" w:rsidP="00E6680F">
      <w:pPr>
        <w:rPr>
          <w:lang w:val="es-ES_tradnl"/>
        </w:rPr>
      </w:pPr>
    </w:p>
    <w:p w14:paraId="03E83D5E" w14:textId="77777777" w:rsidR="00E6680F" w:rsidRPr="00D51870" w:rsidRDefault="00E6680F" w:rsidP="00E6680F">
      <w:pPr>
        <w:rPr>
          <w:lang w:val="es-ES_tradnl"/>
        </w:rPr>
      </w:pPr>
    </w:p>
    <w:p w14:paraId="481C0BBA" w14:textId="126CEBD0" w:rsidR="00FC25DE" w:rsidRPr="00D51870" w:rsidRDefault="00C5005B" w:rsidP="00C5005B">
      <w:pPr>
        <w:pStyle w:val="Subcapitulo"/>
        <w:rPr>
          <w:lang w:val="es-ES_tradnl"/>
        </w:rPr>
      </w:pPr>
      <w:bookmarkStart w:id="83" w:name="_Toc143454681"/>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84"/>
      <w:r w:rsidRPr="00D51870">
        <w:rPr>
          <w:lang w:val="es-ES_tradnl"/>
        </w:rPr>
        <w:t>desarrollo</w:t>
      </w:r>
      <w:commentRangeEnd w:id="84"/>
      <w:r w:rsidR="00F65E86">
        <w:rPr>
          <w:rStyle w:val="Refdecomentario"/>
          <w:rFonts w:eastAsiaTheme="minorHAnsi" w:cstheme="minorBidi"/>
          <w:b w:val="0"/>
          <w:bCs w:val="0"/>
          <w:color w:val="auto"/>
        </w:rPr>
        <w:commentReference w:id="84"/>
      </w:r>
      <w:bookmarkEnd w:id="83"/>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w:t>
      </w:r>
      <w:proofErr w:type="spellStart"/>
      <w:r w:rsidR="00D612B6" w:rsidRPr="00D51870">
        <w:rPr>
          <w:lang w:val="es-ES_tradnl"/>
        </w:rPr>
        <w:t>sprints</w:t>
      </w:r>
      <w:proofErr w:type="spellEnd"/>
      <w:r w:rsidR="00D612B6" w:rsidRPr="00D51870">
        <w:rPr>
          <w:lang w:val="es-ES_tradnl"/>
        </w:rPr>
        <w:t xml:space="preserve"> establecidos. </w:t>
      </w:r>
    </w:p>
    <w:p w14:paraId="592B454C" w14:textId="77777777" w:rsidR="00596968" w:rsidRPr="00D51870" w:rsidRDefault="00596968" w:rsidP="00C5005B">
      <w:pPr>
        <w:spacing w:line="360" w:lineRule="auto"/>
        <w:jc w:val="both"/>
        <w:rPr>
          <w:lang w:val="es-ES_tradnl"/>
        </w:rPr>
      </w:pPr>
    </w:p>
    <w:p w14:paraId="226F9084" w14:textId="4DD6C7A0" w:rsidR="00D612B6" w:rsidRPr="00D51870"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85"/>
      <w:r w:rsidR="005A0FBA">
        <w:rPr>
          <w:lang w:val="es-ES_tradnl"/>
        </w:rPr>
        <w:t>desarrollo</w:t>
      </w:r>
      <w:commentRangeEnd w:id="85"/>
      <w:r w:rsidR="005A0FBA">
        <w:rPr>
          <w:rStyle w:val="Refdecomentario"/>
        </w:rPr>
        <w:commentReference w:id="85"/>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Pr="00D51870">
        <w:rPr>
          <w:i/>
          <w:iCs/>
          <w:lang w:val="es-ES_tradnl"/>
        </w:rPr>
        <w:t>Figura 18.</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86"/>
      <w:r w:rsidR="00F87EBA" w:rsidRPr="00D51870">
        <w:rPr>
          <w:lang w:val="es-ES_tradnl"/>
        </w:rPr>
        <w:t>error</w:t>
      </w:r>
      <w:commentRangeEnd w:id="86"/>
      <w:r w:rsidR="005E201F">
        <w:rPr>
          <w:rStyle w:val="Refdecomentario"/>
        </w:rPr>
        <w:commentReference w:id="86"/>
      </w:r>
      <w:r w:rsidR="00F87EBA" w:rsidRPr="00D51870">
        <w:rPr>
          <w:lang w:val="es-ES_tradnl"/>
        </w:rPr>
        <w:t>.</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87" w:name="_Toc143454682"/>
      <w:r w:rsidRPr="00D51870">
        <w:rPr>
          <w:lang w:val="es-ES_tradnl"/>
        </w:rPr>
        <w:t>Conclusiones</w:t>
      </w:r>
      <w:bookmarkEnd w:id="87"/>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88" w:name="_Toc143454683"/>
      <w:r w:rsidRPr="00D51870">
        <w:rPr>
          <w:lang w:val="es-ES_tradnl"/>
        </w:rPr>
        <w:t>5.1 Conclusiones</w:t>
      </w:r>
      <w:bookmarkEnd w:id="88"/>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89"/>
      <w:r w:rsidR="00F23458" w:rsidRPr="00D51870">
        <w:rPr>
          <w:lang w:val="es-ES_tradnl"/>
        </w:rPr>
        <w:t>eficacia</w:t>
      </w:r>
      <w:commentRangeEnd w:id="89"/>
      <w:r w:rsidR="00ED65C8">
        <w:rPr>
          <w:rStyle w:val="Refdecomentario"/>
        </w:rPr>
        <w:commentReference w:id="89"/>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6870BDBF"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90"/>
      <w:r w:rsidRPr="00D51870">
        <w:rPr>
          <w:lang w:val="es-ES_tradnl"/>
        </w:rPr>
        <w:t>supone</w:t>
      </w:r>
      <w:commentRangeEnd w:id="90"/>
      <w:r w:rsidR="008C1AD1">
        <w:rPr>
          <w:rStyle w:val="Refdecomentario"/>
        </w:rPr>
        <w:commentReference w:id="90"/>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E8E0E72" w:rsidR="00F30FA4" w:rsidRPr="00D51870" w:rsidRDefault="00F30FA4" w:rsidP="002219F0">
      <w:pPr>
        <w:spacing w:line="360" w:lineRule="auto"/>
        <w:jc w:val="both"/>
        <w:rPr>
          <w:lang w:val="es-ES_tradnl"/>
        </w:rPr>
      </w:pPr>
      <w:r w:rsidRPr="00D51870">
        <w:rPr>
          <w:lang w:val="es-ES_tradnl"/>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91"/>
      <w:r w:rsidRPr="00D51870">
        <w:rPr>
          <w:lang w:val="es-ES_tradnl"/>
        </w:rPr>
        <w:t>hacerlo</w:t>
      </w:r>
      <w:commentRangeEnd w:id="91"/>
      <w:r w:rsidR="007856C2">
        <w:rPr>
          <w:rStyle w:val="Refdecomentario"/>
        </w:rPr>
        <w:commentReference w:id="91"/>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92" w:name="_Toc143454684"/>
      <w:r w:rsidRPr="00D51870">
        <w:rPr>
          <w:lang w:val="es-ES_tradnl"/>
        </w:rPr>
        <w:t xml:space="preserve">5.2 Mejoras de la plataforma en un </w:t>
      </w:r>
      <w:commentRangeStart w:id="93"/>
      <w:r w:rsidRPr="00D51870">
        <w:rPr>
          <w:lang w:val="es-ES_tradnl"/>
        </w:rPr>
        <w:t>futuro</w:t>
      </w:r>
      <w:commentRangeEnd w:id="93"/>
      <w:r w:rsidR="008B3D15">
        <w:rPr>
          <w:rStyle w:val="Refdecomentario"/>
          <w:rFonts w:eastAsiaTheme="minorHAnsi" w:cstheme="minorBidi"/>
          <w:b w:val="0"/>
          <w:bCs w:val="0"/>
          <w:color w:val="auto"/>
        </w:rPr>
        <w:commentReference w:id="93"/>
      </w:r>
      <w:bookmarkEnd w:id="92"/>
    </w:p>
    <w:p w14:paraId="3BA853EF" w14:textId="77E5A9DE" w:rsidR="00847167" w:rsidRPr="00D51870" w:rsidRDefault="00847167" w:rsidP="00847167">
      <w:pPr>
        <w:spacing w:line="360" w:lineRule="auto"/>
        <w:jc w:val="both"/>
        <w:rPr>
          <w:lang w:val="es-ES_tradnl"/>
        </w:rPr>
      </w:pPr>
      <w:r w:rsidRPr="00D51870">
        <w:rPr>
          <w:lang w:val="es-ES_tradnl"/>
        </w:rPr>
        <w:t xml:space="preserve">Si se tiene una visión del futuro para mejorar la aplicación, una de las mejoras que se Implementaría sería una mejora significativa de la interfaz, ya que se ha elaborado una Interfaz minimalista ya que durante el desarrollo se ha priorizado el funcionamiento de la aplicación antes que la visualización de este. </w:t>
      </w:r>
      <w:r w:rsidR="00A4442E" w:rsidRPr="00D51870">
        <w:rPr>
          <w:lang w:val="es-ES_tradnl"/>
        </w:rPr>
        <w:t xml:space="preserve">Por otro lado, se desplegaría la aplicación en la </w:t>
      </w:r>
      <w:r w:rsidR="00B25D04" w:rsidRPr="00D51870">
        <w:rPr>
          <w:lang w:val="es-ES_tradnl"/>
        </w:rPr>
        <w:t>web,</w:t>
      </w:r>
      <w:r w:rsidR="00A4442E" w:rsidRPr="00D51870">
        <w:rPr>
          <w:lang w:val="es-ES_tradnl"/>
        </w:rPr>
        <w:t xml:space="preserve"> así como la puesta en </w:t>
      </w:r>
      <w:r w:rsidR="001E1B95" w:rsidRPr="00D51870">
        <w:rPr>
          <w:lang w:val="es-ES_tradnl"/>
        </w:rPr>
        <w:t>funcionamiento</w:t>
      </w:r>
      <w:r w:rsidR="00A4442E" w:rsidRPr="00D51870">
        <w:rPr>
          <w:lang w:val="es-ES_tradnl"/>
        </w:rPr>
        <w:t xml:space="preserve"> de la base de datos en la nube.</w:t>
      </w:r>
      <w:r w:rsidR="001E1B95" w:rsidRPr="00D51870">
        <w:rPr>
          <w:lang w:val="es-ES_tradnl"/>
        </w:rPr>
        <w:t xml:space="preserve"> Por último, se Implementarían los requisitos a futuro descritos ya que </w:t>
      </w:r>
      <w:r w:rsidR="008D4222" w:rsidRPr="00D51870">
        <w:rPr>
          <w:lang w:val="es-ES_tradnl"/>
        </w:rPr>
        <w:t>podría dar comienzo a un negocio, donde se podría Implementar alguna política de cobro para rentabilizar la aplicación.</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94" w:name="_Toc143454685"/>
      <w:r w:rsidRPr="00D51870">
        <w:rPr>
          <w:lang w:val="es-ES_tradnl"/>
        </w:rPr>
        <w:lastRenderedPageBreak/>
        <w:t>Referencias</w:t>
      </w:r>
      <w:bookmarkEnd w:id="94"/>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[1] Librería </w:t>
      </w:r>
      <w:proofErr w:type="spellStart"/>
      <w:r w:rsidRPr="00D51870">
        <w:rPr>
          <w:rFonts w:cs="Times New Roman"/>
          <w:lang w:val="es-ES_tradnl"/>
        </w:rPr>
        <w:t>BCrypt</w:t>
      </w:r>
      <w:proofErr w:type="spellEnd"/>
      <w:r w:rsidRPr="00D51870">
        <w:rPr>
          <w:rFonts w:cs="Times New Roman"/>
          <w:lang w:val="es-ES_tradnl"/>
        </w:rPr>
        <w: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[2] Visual </w:t>
      </w:r>
      <w:proofErr w:type="spellStart"/>
      <w:r w:rsidRPr="00D51870">
        <w:rPr>
          <w:rFonts w:cs="Times New Roman"/>
          <w:lang w:val="es-ES_tradnl"/>
        </w:rPr>
        <w:t>Paradigm</w:t>
      </w:r>
      <w:proofErr w:type="spellEnd"/>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[8] </w:t>
      </w:r>
      <w:proofErr w:type="spellStart"/>
      <w:r w:rsidRPr="00D51870">
        <w:rPr>
          <w:rFonts w:cs="Times New Roman"/>
          <w:lang w:val="es-ES_tradnl"/>
        </w:rPr>
        <w:t>SceneBuilder</w:t>
      </w:r>
      <w:proofErr w:type="spellEnd"/>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784EFAD5"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273E04">
          <w:headerReference w:type="default" r:id="rId58"/>
          <w:footerReference w:type="default" r:id="rId59"/>
          <w:type w:val="oddPage"/>
          <w:pgSz w:w="11900" w:h="16840"/>
          <w:pgMar w:top="1418" w:right="1418" w:bottom="1418" w:left="1418" w:header="720" w:footer="720" w:gutter="0"/>
          <w:pgNumType w:start="1"/>
          <w:cols w:space="720"/>
          <w:noEndnote/>
          <w:docGrid w:linePitch="326"/>
        </w:sectPr>
      </w:pPr>
      <w:r w:rsidRPr="00D51870">
        <w:rPr>
          <w:rFonts w:cs="Times New Roman"/>
          <w:lang w:val="es-ES_tradnl"/>
        </w:rPr>
        <w:t xml:space="preserve"> </w:t>
      </w:r>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6B2AD0">
      <w:pPr>
        <w:pStyle w:val="CapituloNumero"/>
        <w:jc w:val="center"/>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2"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6"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9"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3"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31"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8"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41"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42"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7"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8"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4"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8"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9"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60"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62" w:author="Francisco José Jaime" w:date="2023-08-17T09:47:00Z" w:initials="FJJ">
    <w:p w14:paraId="716D976A" w14:textId="3599DC64" w:rsidR="00E971A2" w:rsidRDefault="00E971A2">
      <w:pPr>
        <w:pStyle w:val="Textocomentario"/>
      </w:pPr>
      <w:r>
        <w:rPr>
          <w:rStyle w:val="Refdecomentario"/>
        </w:rPr>
        <w:annotationRef/>
      </w:r>
      <w:r>
        <w:t>Yo eliminaría este párrafo por dos motivos principalmente: el primero es que no siempre se hacen prototipos en los proyectos de software (de hecho, muchas veces no se hace), y segundo porque lo que estamos proponiendo aquí no es realmente un prototipo, es un mockup. Un prototipo es un software ejecutable para que el cliente pueda ver la interfaz y el comportamiento del mismo, aunque no esté ni mucho menos pulido y tenga fallas, pero es válido a efectos de validación de requisitos (algo así como un piso piloto dentro de un edificio).</w:t>
      </w:r>
    </w:p>
  </w:comment>
  <w:comment w:id="63"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65"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7"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9"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70"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76"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77" w:author="Francisco José Jaime" w:date="2023-08-17T10:18:00Z" w:initials="FJJ">
    <w:p w14:paraId="3321D6A9" w14:textId="1B0E00E3" w:rsidR="00E971A2" w:rsidRDefault="00E971A2">
      <w:pPr>
        <w:pStyle w:val="Textocomentario"/>
      </w:pPr>
      <w:r>
        <w:rPr>
          <w:rStyle w:val="Refdecomentario"/>
        </w:rPr>
        <w:annotationRef/>
      </w:r>
      <w:r>
        <w:t>Puedes describir mejor el modelo de la base de datos: puedes indicar cuáles son los campos de cada tabla, cuáles de ellos son claves y qué relaciones existen entre las tablas y por qué. Está claro que si el lector entiende lo que es un modelo entidad-relación no le hará falta explicación alguna, pero el objetivo es hacer el documento lo más general y autocontenido posible.</w:t>
      </w:r>
    </w:p>
  </w:comment>
  <w:comment w:id="80"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81" w:author="Francisco José Jaime" w:date="2023-08-17T10:35:00Z" w:initials="FJJ">
    <w:p w14:paraId="16F1933B" w14:textId="3FE32AE1" w:rsidR="00C44E21" w:rsidRDefault="00C44E21">
      <w:pPr>
        <w:pStyle w:val="Textocomentario"/>
      </w:pPr>
      <w:r>
        <w:rPr>
          <w:rStyle w:val="Refdecomentario"/>
        </w:rPr>
        <w:annotationRef/>
      </w:r>
      <w:r>
        <w:t>En estas imágenes no se lee prácticamente nada, hay que recortar mucho fondo negro para que la imagen pueda escalar horizontalmente y así aumentar el tamaño de la fuente. Por otro lado, yo también cambiaría el estilo de Eclipse para que tuviera un fondo blanco en lugar de negro, así tendremos una versión del documento más amigable para impresión.</w:t>
      </w:r>
    </w:p>
  </w:comment>
  <w:comment w:id="82"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84"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85"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86"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89"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90"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91"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93"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0"/>
  <w15:commentEx w15:paraId="128000CD" w15:done="0"/>
  <w15:commentEx w15:paraId="58AAF9AE" w15:done="1"/>
  <w15:commentEx w15:paraId="639C58AB" w15:done="0"/>
  <w15:commentEx w15:paraId="0357BF0A" w15:done="0"/>
  <w15:commentEx w15:paraId="66049CF4" w15:done="0"/>
  <w15:commentEx w15:paraId="200C0827" w15:done="0"/>
  <w15:commentEx w15:paraId="0A92F18D" w15:done="1"/>
  <w15:commentEx w15:paraId="0CEAE08E" w15:done="0"/>
  <w15:commentEx w15:paraId="716D976A" w15:done="0"/>
  <w15:commentEx w15:paraId="076A34D4" w15:done="0"/>
  <w15:commentEx w15:paraId="2F155491" w15:done="1"/>
  <w15:commentEx w15:paraId="12C4C7D1" w15:done="0"/>
  <w15:commentEx w15:paraId="669FAF1A" w15:done="0"/>
  <w15:commentEx w15:paraId="28F70038" w15:done="1"/>
  <w15:commentEx w15:paraId="04F9BBF7" w15:done="0"/>
  <w15:commentEx w15:paraId="3321D6A9" w15:done="0"/>
  <w15:commentEx w15:paraId="0017A8C8" w15:done="1"/>
  <w15:commentEx w15:paraId="16F1933B" w15:done="0"/>
  <w15:commentEx w15:paraId="2813E756" w15:done="0"/>
  <w15:commentEx w15:paraId="0FFE5CA8" w15:done="1"/>
  <w15:commentEx w15:paraId="5253EFF5" w15:done="1"/>
  <w15:commentEx w15:paraId="05408F7B" w15:done="1"/>
  <w15:commentEx w15:paraId="7832D346" w15:done="1"/>
  <w15:commentEx w15:paraId="674A44CB" w15:done="1"/>
  <w15:commentEx w15:paraId="066187B1" w15:done="1"/>
  <w15:commentEx w15:paraId="21CB8D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716D976A" w16cid:durableId="28886B31"/>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3321D6A9" w16cid:durableId="28887270"/>
  <w16cid:commentId w16cid:paraId="0017A8C8" w16cid:durableId="288875BF"/>
  <w16cid:commentId w16cid:paraId="16F1933B" w16cid:durableId="2888766E"/>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7AC62" w14:textId="77777777" w:rsidR="00B54A54" w:rsidRDefault="00B54A54" w:rsidP="00DC0980">
      <w:r>
        <w:separator/>
      </w:r>
    </w:p>
  </w:endnote>
  <w:endnote w:type="continuationSeparator" w:id="0">
    <w:p w14:paraId="03848541" w14:textId="77777777" w:rsidR="00B54A54" w:rsidRDefault="00B54A54"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785E3" w14:textId="77777777" w:rsidR="00B54A54" w:rsidRDefault="00B54A54" w:rsidP="00DC0980">
      <w:r>
        <w:separator/>
      </w:r>
    </w:p>
  </w:footnote>
  <w:footnote w:type="continuationSeparator" w:id="0">
    <w:p w14:paraId="30B7F24B" w14:textId="77777777" w:rsidR="00B54A54" w:rsidRDefault="00B54A54"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4"/>
  </w:num>
  <w:num w:numId="2" w16cid:durableId="314382077">
    <w:abstractNumId w:val="12"/>
  </w:num>
  <w:num w:numId="3" w16cid:durableId="993412426">
    <w:abstractNumId w:val="77"/>
  </w:num>
  <w:num w:numId="4" w16cid:durableId="1692565264">
    <w:abstractNumId w:val="97"/>
  </w:num>
  <w:num w:numId="5" w16cid:durableId="2098283868">
    <w:abstractNumId w:val="40"/>
  </w:num>
  <w:num w:numId="6" w16cid:durableId="665791308">
    <w:abstractNumId w:val="95"/>
  </w:num>
  <w:num w:numId="7" w16cid:durableId="2080320921">
    <w:abstractNumId w:val="127"/>
  </w:num>
  <w:num w:numId="8" w16cid:durableId="802574267">
    <w:abstractNumId w:val="72"/>
  </w:num>
  <w:num w:numId="9" w16cid:durableId="514611775">
    <w:abstractNumId w:val="103"/>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1"/>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5"/>
  </w:num>
  <w:num w:numId="22" w16cid:durableId="1962690524">
    <w:abstractNumId w:val="11"/>
  </w:num>
  <w:num w:numId="23" w16cid:durableId="725955841">
    <w:abstractNumId w:val="28"/>
  </w:num>
  <w:num w:numId="24" w16cid:durableId="2130466772">
    <w:abstractNumId w:val="89"/>
  </w:num>
  <w:num w:numId="25" w16cid:durableId="700546017">
    <w:abstractNumId w:val="8"/>
  </w:num>
  <w:num w:numId="26" w16cid:durableId="1084716702">
    <w:abstractNumId w:val="10"/>
  </w:num>
  <w:num w:numId="27" w16cid:durableId="2093315966">
    <w:abstractNumId w:val="120"/>
  </w:num>
  <w:num w:numId="28" w16cid:durableId="377974032">
    <w:abstractNumId w:val="107"/>
  </w:num>
  <w:num w:numId="29" w16cid:durableId="1404178685">
    <w:abstractNumId w:val="130"/>
  </w:num>
  <w:num w:numId="30" w16cid:durableId="1402602606">
    <w:abstractNumId w:val="7"/>
  </w:num>
  <w:num w:numId="31" w16cid:durableId="180053481">
    <w:abstractNumId w:val="90"/>
  </w:num>
  <w:num w:numId="32" w16cid:durableId="1283271317">
    <w:abstractNumId w:val="39"/>
  </w:num>
  <w:num w:numId="33" w16cid:durableId="881215595">
    <w:abstractNumId w:val="35"/>
  </w:num>
  <w:num w:numId="34" w16cid:durableId="1315374686">
    <w:abstractNumId w:val="80"/>
  </w:num>
  <w:num w:numId="35" w16cid:durableId="71315150">
    <w:abstractNumId w:val="13"/>
  </w:num>
  <w:num w:numId="36" w16cid:durableId="1640110764">
    <w:abstractNumId w:val="0"/>
  </w:num>
  <w:num w:numId="37" w16cid:durableId="909146893">
    <w:abstractNumId w:val="14"/>
  </w:num>
  <w:num w:numId="38" w16cid:durableId="1009596593">
    <w:abstractNumId w:val="86"/>
  </w:num>
  <w:num w:numId="39" w16cid:durableId="1999529257">
    <w:abstractNumId w:val="122"/>
  </w:num>
  <w:num w:numId="40" w16cid:durableId="947157300">
    <w:abstractNumId w:val="53"/>
  </w:num>
  <w:num w:numId="41" w16cid:durableId="1884830842">
    <w:abstractNumId w:val="26"/>
  </w:num>
  <w:num w:numId="42" w16cid:durableId="1150093564">
    <w:abstractNumId w:val="93"/>
  </w:num>
  <w:num w:numId="43" w16cid:durableId="543253410">
    <w:abstractNumId w:val="117"/>
  </w:num>
  <w:num w:numId="44" w16cid:durableId="1512376099">
    <w:abstractNumId w:val="70"/>
  </w:num>
  <w:num w:numId="45" w16cid:durableId="1261333042">
    <w:abstractNumId w:val="49"/>
  </w:num>
  <w:num w:numId="46" w16cid:durableId="657804066">
    <w:abstractNumId w:val="21"/>
  </w:num>
  <w:num w:numId="47" w16cid:durableId="1342201748">
    <w:abstractNumId w:val="87"/>
  </w:num>
  <w:num w:numId="48" w16cid:durableId="950864796">
    <w:abstractNumId w:val="5"/>
  </w:num>
  <w:num w:numId="49" w16cid:durableId="400248574">
    <w:abstractNumId w:val="32"/>
  </w:num>
  <w:num w:numId="50" w16cid:durableId="752623867">
    <w:abstractNumId w:val="109"/>
  </w:num>
  <w:num w:numId="51" w16cid:durableId="1517306769">
    <w:abstractNumId w:val="84"/>
  </w:num>
  <w:num w:numId="52" w16cid:durableId="1840386134">
    <w:abstractNumId w:val="60"/>
  </w:num>
  <w:num w:numId="53" w16cid:durableId="1400909326">
    <w:abstractNumId w:val="108"/>
  </w:num>
  <w:num w:numId="54" w16cid:durableId="931355743">
    <w:abstractNumId w:val="114"/>
  </w:num>
  <w:num w:numId="55" w16cid:durableId="104883124">
    <w:abstractNumId w:val="45"/>
  </w:num>
  <w:num w:numId="56" w16cid:durableId="2096246163">
    <w:abstractNumId w:val="74"/>
  </w:num>
  <w:num w:numId="57" w16cid:durableId="1102645356">
    <w:abstractNumId w:val="75"/>
  </w:num>
  <w:num w:numId="58" w16cid:durableId="496845017">
    <w:abstractNumId w:val="43"/>
  </w:num>
  <w:num w:numId="59" w16cid:durableId="2019885068">
    <w:abstractNumId w:val="31"/>
  </w:num>
  <w:num w:numId="60" w16cid:durableId="671493294">
    <w:abstractNumId w:val="24"/>
  </w:num>
  <w:num w:numId="61" w16cid:durableId="1579513603">
    <w:abstractNumId w:val="92"/>
  </w:num>
  <w:num w:numId="62" w16cid:durableId="332025858">
    <w:abstractNumId w:val="102"/>
  </w:num>
  <w:num w:numId="63" w16cid:durableId="586421136">
    <w:abstractNumId w:val="83"/>
  </w:num>
  <w:num w:numId="64" w16cid:durableId="1515531280">
    <w:abstractNumId w:val="37"/>
  </w:num>
  <w:num w:numId="65" w16cid:durableId="1574857047">
    <w:abstractNumId w:val="78"/>
  </w:num>
  <w:num w:numId="66" w16cid:durableId="2060594063">
    <w:abstractNumId w:val="36"/>
  </w:num>
  <w:num w:numId="67" w16cid:durableId="942808510">
    <w:abstractNumId w:val="20"/>
  </w:num>
  <w:num w:numId="68" w16cid:durableId="185755532">
    <w:abstractNumId w:val="98"/>
  </w:num>
  <w:num w:numId="69" w16cid:durableId="968825283">
    <w:abstractNumId w:val="67"/>
  </w:num>
  <w:num w:numId="70" w16cid:durableId="1440641058">
    <w:abstractNumId w:val="82"/>
  </w:num>
  <w:num w:numId="71" w16cid:durableId="2014452044">
    <w:abstractNumId w:val="132"/>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0"/>
  </w:num>
  <w:num w:numId="77" w16cid:durableId="1838567544">
    <w:abstractNumId w:val="88"/>
  </w:num>
  <w:num w:numId="78" w16cid:durableId="1395085629">
    <w:abstractNumId w:val="129"/>
  </w:num>
  <w:num w:numId="79" w16cid:durableId="1917393014">
    <w:abstractNumId w:val="1"/>
  </w:num>
  <w:num w:numId="80" w16cid:durableId="1246263591">
    <w:abstractNumId w:val="123"/>
  </w:num>
  <w:num w:numId="81" w16cid:durableId="942110728">
    <w:abstractNumId w:val="118"/>
  </w:num>
  <w:num w:numId="82" w16cid:durableId="1668753576">
    <w:abstractNumId w:val="56"/>
  </w:num>
  <w:num w:numId="83" w16cid:durableId="1971011630">
    <w:abstractNumId w:val="59"/>
  </w:num>
  <w:num w:numId="84" w16cid:durableId="2035842055">
    <w:abstractNumId w:val="125"/>
  </w:num>
  <w:num w:numId="85" w16cid:durableId="1416394881">
    <w:abstractNumId w:val="52"/>
  </w:num>
  <w:num w:numId="86" w16cid:durableId="8218108">
    <w:abstractNumId w:val="101"/>
  </w:num>
  <w:num w:numId="87" w16cid:durableId="1807315084">
    <w:abstractNumId w:val="73"/>
  </w:num>
  <w:num w:numId="88" w16cid:durableId="1469283597">
    <w:abstractNumId w:val="94"/>
  </w:num>
  <w:num w:numId="89" w16cid:durableId="2072658147">
    <w:abstractNumId w:val="34"/>
  </w:num>
  <w:num w:numId="90" w16cid:durableId="1301770777">
    <w:abstractNumId w:val="44"/>
  </w:num>
  <w:num w:numId="91" w16cid:durableId="707604715">
    <w:abstractNumId w:val="124"/>
  </w:num>
  <w:num w:numId="92" w16cid:durableId="1230769737">
    <w:abstractNumId w:val="27"/>
  </w:num>
  <w:num w:numId="93" w16cid:durableId="1011680522">
    <w:abstractNumId w:val="85"/>
  </w:num>
  <w:num w:numId="94" w16cid:durableId="1216742991">
    <w:abstractNumId w:val="81"/>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99"/>
  </w:num>
  <w:num w:numId="101" w16cid:durableId="1609774762">
    <w:abstractNumId w:val="3"/>
  </w:num>
  <w:num w:numId="102" w16cid:durableId="527256987">
    <w:abstractNumId w:val="2"/>
  </w:num>
  <w:num w:numId="103" w16cid:durableId="437454956">
    <w:abstractNumId w:val="110"/>
  </w:num>
  <w:num w:numId="104" w16cid:durableId="281612084">
    <w:abstractNumId w:val="121"/>
  </w:num>
  <w:num w:numId="105" w16cid:durableId="379670431">
    <w:abstractNumId w:val="112"/>
  </w:num>
  <w:num w:numId="106" w16cid:durableId="1634600751">
    <w:abstractNumId w:val="4"/>
  </w:num>
  <w:num w:numId="107" w16cid:durableId="1238442341">
    <w:abstractNumId w:val="119"/>
  </w:num>
  <w:num w:numId="108" w16cid:durableId="639579169">
    <w:abstractNumId w:val="63"/>
  </w:num>
  <w:num w:numId="109" w16cid:durableId="1845895336">
    <w:abstractNumId w:val="61"/>
  </w:num>
  <w:num w:numId="110" w16cid:durableId="7146594">
    <w:abstractNumId w:val="91"/>
  </w:num>
  <w:num w:numId="111" w16cid:durableId="597325284">
    <w:abstractNumId w:val="51"/>
  </w:num>
  <w:num w:numId="112" w16cid:durableId="74057726">
    <w:abstractNumId w:val="115"/>
  </w:num>
  <w:num w:numId="113" w16cid:durableId="2105295175">
    <w:abstractNumId w:val="128"/>
  </w:num>
  <w:num w:numId="114" w16cid:durableId="907611563">
    <w:abstractNumId w:val="65"/>
  </w:num>
  <w:num w:numId="115" w16cid:durableId="1773746908">
    <w:abstractNumId w:val="111"/>
  </w:num>
  <w:num w:numId="116" w16cid:durableId="637299608">
    <w:abstractNumId w:val="25"/>
  </w:num>
  <w:num w:numId="117" w16cid:durableId="1653674500">
    <w:abstractNumId w:val="38"/>
  </w:num>
  <w:num w:numId="118" w16cid:durableId="1383943982">
    <w:abstractNumId w:val="9"/>
  </w:num>
  <w:num w:numId="119" w16cid:durableId="126625731">
    <w:abstractNumId w:val="113"/>
  </w:num>
  <w:num w:numId="120" w16cid:durableId="1012226717">
    <w:abstractNumId w:val="106"/>
  </w:num>
  <w:num w:numId="121" w16cid:durableId="1670517238">
    <w:abstractNumId w:val="22"/>
  </w:num>
  <w:num w:numId="122" w16cid:durableId="1538660660">
    <w:abstractNumId w:val="48"/>
  </w:num>
  <w:num w:numId="123" w16cid:durableId="162017479">
    <w:abstractNumId w:val="23"/>
  </w:num>
  <w:num w:numId="124" w16cid:durableId="207182237">
    <w:abstractNumId w:val="96"/>
  </w:num>
  <w:num w:numId="125" w16cid:durableId="1414165434">
    <w:abstractNumId w:val="79"/>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6"/>
  </w:num>
  <w:num w:numId="131" w16cid:durableId="1655526702">
    <w:abstractNumId w:val="47"/>
  </w:num>
  <w:num w:numId="132" w16cid:durableId="400256860">
    <w:abstractNumId w:val="126"/>
  </w:num>
  <w:num w:numId="133" w16cid:durableId="1248924506">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0852"/>
    <w:rsid w:val="00021ADA"/>
    <w:rsid w:val="00022C8B"/>
    <w:rsid w:val="00023B54"/>
    <w:rsid w:val="000314D1"/>
    <w:rsid w:val="0003284E"/>
    <w:rsid w:val="0003549D"/>
    <w:rsid w:val="00035897"/>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570D"/>
    <w:rsid w:val="000E772E"/>
    <w:rsid w:val="000F0A83"/>
    <w:rsid w:val="000F188D"/>
    <w:rsid w:val="000F4C9C"/>
    <w:rsid w:val="000F728D"/>
    <w:rsid w:val="00100909"/>
    <w:rsid w:val="00104DC4"/>
    <w:rsid w:val="001058EE"/>
    <w:rsid w:val="0010653D"/>
    <w:rsid w:val="00106D03"/>
    <w:rsid w:val="00106F38"/>
    <w:rsid w:val="00107C89"/>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FCE"/>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24E7"/>
    <w:rsid w:val="00205BFF"/>
    <w:rsid w:val="002102AB"/>
    <w:rsid w:val="002112B1"/>
    <w:rsid w:val="0021361C"/>
    <w:rsid w:val="00213F97"/>
    <w:rsid w:val="00214538"/>
    <w:rsid w:val="00214735"/>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28EB"/>
    <w:rsid w:val="00262AC0"/>
    <w:rsid w:val="0026451E"/>
    <w:rsid w:val="0026665B"/>
    <w:rsid w:val="00271409"/>
    <w:rsid w:val="0027243D"/>
    <w:rsid w:val="00273E04"/>
    <w:rsid w:val="002745D9"/>
    <w:rsid w:val="00274DE6"/>
    <w:rsid w:val="00280404"/>
    <w:rsid w:val="002831A1"/>
    <w:rsid w:val="00286566"/>
    <w:rsid w:val="002872ED"/>
    <w:rsid w:val="00287983"/>
    <w:rsid w:val="002879DE"/>
    <w:rsid w:val="002929C8"/>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1EF5"/>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5901"/>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3722"/>
    <w:rsid w:val="00385774"/>
    <w:rsid w:val="00386FC4"/>
    <w:rsid w:val="00391423"/>
    <w:rsid w:val="003915AD"/>
    <w:rsid w:val="003917C6"/>
    <w:rsid w:val="0039189F"/>
    <w:rsid w:val="00393478"/>
    <w:rsid w:val="00393DB4"/>
    <w:rsid w:val="003947B5"/>
    <w:rsid w:val="003969A3"/>
    <w:rsid w:val="003A1E21"/>
    <w:rsid w:val="003A2C86"/>
    <w:rsid w:val="003A477B"/>
    <w:rsid w:val="003A698A"/>
    <w:rsid w:val="003B0AC1"/>
    <w:rsid w:val="003B2AD3"/>
    <w:rsid w:val="003B2ADF"/>
    <w:rsid w:val="003B654E"/>
    <w:rsid w:val="003B6571"/>
    <w:rsid w:val="003B699B"/>
    <w:rsid w:val="003C4383"/>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E3C"/>
    <w:rsid w:val="00417840"/>
    <w:rsid w:val="00417BBC"/>
    <w:rsid w:val="00417F10"/>
    <w:rsid w:val="0042308B"/>
    <w:rsid w:val="004241F9"/>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3D8A"/>
    <w:rsid w:val="00455D34"/>
    <w:rsid w:val="00456324"/>
    <w:rsid w:val="0045743A"/>
    <w:rsid w:val="00457524"/>
    <w:rsid w:val="00461114"/>
    <w:rsid w:val="00462B5F"/>
    <w:rsid w:val="00463747"/>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3AFD"/>
    <w:rsid w:val="004D33D2"/>
    <w:rsid w:val="004D4B68"/>
    <w:rsid w:val="004D5992"/>
    <w:rsid w:val="004E22D9"/>
    <w:rsid w:val="004E481D"/>
    <w:rsid w:val="004E514F"/>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30A7"/>
    <w:rsid w:val="00514E9B"/>
    <w:rsid w:val="005156DE"/>
    <w:rsid w:val="00516185"/>
    <w:rsid w:val="00516F17"/>
    <w:rsid w:val="00517F00"/>
    <w:rsid w:val="00520359"/>
    <w:rsid w:val="0052217E"/>
    <w:rsid w:val="005271B4"/>
    <w:rsid w:val="00527843"/>
    <w:rsid w:val="00532F32"/>
    <w:rsid w:val="00540DBD"/>
    <w:rsid w:val="00541193"/>
    <w:rsid w:val="005418C5"/>
    <w:rsid w:val="00542D27"/>
    <w:rsid w:val="005468B3"/>
    <w:rsid w:val="005468C6"/>
    <w:rsid w:val="0054771F"/>
    <w:rsid w:val="00550AA8"/>
    <w:rsid w:val="0055139A"/>
    <w:rsid w:val="00551CD1"/>
    <w:rsid w:val="0055582F"/>
    <w:rsid w:val="00565448"/>
    <w:rsid w:val="005663C9"/>
    <w:rsid w:val="00566729"/>
    <w:rsid w:val="00566F5F"/>
    <w:rsid w:val="005679A9"/>
    <w:rsid w:val="005708BD"/>
    <w:rsid w:val="00571686"/>
    <w:rsid w:val="00577A87"/>
    <w:rsid w:val="005809B9"/>
    <w:rsid w:val="005834AD"/>
    <w:rsid w:val="00584642"/>
    <w:rsid w:val="00584BB2"/>
    <w:rsid w:val="00591085"/>
    <w:rsid w:val="00595F4E"/>
    <w:rsid w:val="00596968"/>
    <w:rsid w:val="00597E21"/>
    <w:rsid w:val="005A0DE7"/>
    <w:rsid w:val="005A0FAD"/>
    <w:rsid w:val="005A0FBA"/>
    <w:rsid w:val="005A1542"/>
    <w:rsid w:val="005A1561"/>
    <w:rsid w:val="005A1E71"/>
    <w:rsid w:val="005A1F69"/>
    <w:rsid w:val="005A2233"/>
    <w:rsid w:val="005A3ABA"/>
    <w:rsid w:val="005A488F"/>
    <w:rsid w:val="005A79E4"/>
    <w:rsid w:val="005B1B55"/>
    <w:rsid w:val="005B462B"/>
    <w:rsid w:val="005B6A43"/>
    <w:rsid w:val="005B6BAC"/>
    <w:rsid w:val="005B7B7B"/>
    <w:rsid w:val="005C1097"/>
    <w:rsid w:val="005C3F6F"/>
    <w:rsid w:val="005C678A"/>
    <w:rsid w:val="005C6A3A"/>
    <w:rsid w:val="005D6168"/>
    <w:rsid w:val="005E201F"/>
    <w:rsid w:val="005E576E"/>
    <w:rsid w:val="005F04E3"/>
    <w:rsid w:val="005F4AE3"/>
    <w:rsid w:val="005F524F"/>
    <w:rsid w:val="005F5A0B"/>
    <w:rsid w:val="005F7277"/>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2A00"/>
    <w:rsid w:val="006334AE"/>
    <w:rsid w:val="0063378B"/>
    <w:rsid w:val="00633CA2"/>
    <w:rsid w:val="00634A08"/>
    <w:rsid w:val="00634D1B"/>
    <w:rsid w:val="00637002"/>
    <w:rsid w:val="0063774D"/>
    <w:rsid w:val="00640F73"/>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35D"/>
    <w:rsid w:val="006A5B05"/>
    <w:rsid w:val="006A6C25"/>
    <w:rsid w:val="006A72C6"/>
    <w:rsid w:val="006A799A"/>
    <w:rsid w:val="006B232C"/>
    <w:rsid w:val="006B2AD0"/>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56C2"/>
    <w:rsid w:val="007860D1"/>
    <w:rsid w:val="00786B4E"/>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3E2C"/>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30A"/>
    <w:rsid w:val="00846D16"/>
    <w:rsid w:val="00847167"/>
    <w:rsid w:val="00850BC8"/>
    <w:rsid w:val="00853C6F"/>
    <w:rsid w:val="00854D9D"/>
    <w:rsid w:val="00855C2A"/>
    <w:rsid w:val="00856707"/>
    <w:rsid w:val="008620E4"/>
    <w:rsid w:val="00862BF2"/>
    <w:rsid w:val="008638A4"/>
    <w:rsid w:val="008638B4"/>
    <w:rsid w:val="00865AB8"/>
    <w:rsid w:val="00866458"/>
    <w:rsid w:val="00867A42"/>
    <w:rsid w:val="008708E6"/>
    <w:rsid w:val="0087344E"/>
    <w:rsid w:val="008747F5"/>
    <w:rsid w:val="00874DDA"/>
    <w:rsid w:val="00875A89"/>
    <w:rsid w:val="00877B13"/>
    <w:rsid w:val="008816FB"/>
    <w:rsid w:val="008846F5"/>
    <w:rsid w:val="00884B40"/>
    <w:rsid w:val="00885A09"/>
    <w:rsid w:val="00886F08"/>
    <w:rsid w:val="00891A62"/>
    <w:rsid w:val="008925EF"/>
    <w:rsid w:val="00894120"/>
    <w:rsid w:val="00896129"/>
    <w:rsid w:val="0089622C"/>
    <w:rsid w:val="00897D58"/>
    <w:rsid w:val="008A317C"/>
    <w:rsid w:val="008A3561"/>
    <w:rsid w:val="008A4308"/>
    <w:rsid w:val="008A451D"/>
    <w:rsid w:val="008A537E"/>
    <w:rsid w:val="008B3D15"/>
    <w:rsid w:val="008B4DAE"/>
    <w:rsid w:val="008B5ADF"/>
    <w:rsid w:val="008B5FE0"/>
    <w:rsid w:val="008B6E02"/>
    <w:rsid w:val="008C0B27"/>
    <w:rsid w:val="008C0D74"/>
    <w:rsid w:val="008C1182"/>
    <w:rsid w:val="008C1AD1"/>
    <w:rsid w:val="008C3A11"/>
    <w:rsid w:val="008D3127"/>
    <w:rsid w:val="008D4222"/>
    <w:rsid w:val="008D4789"/>
    <w:rsid w:val="008D4B60"/>
    <w:rsid w:val="008D5B76"/>
    <w:rsid w:val="008E0153"/>
    <w:rsid w:val="008E3B5A"/>
    <w:rsid w:val="008E4227"/>
    <w:rsid w:val="008F1B0F"/>
    <w:rsid w:val="008F1EA4"/>
    <w:rsid w:val="008F3989"/>
    <w:rsid w:val="008F460C"/>
    <w:rsid w:val="008F486B"/>
    <w:rsid w:val="008F4899"/>
    <w:rsid w:val="008F54B4"/>
    <w:rsid w:val="00906762"/>
    <w:rsid w:val="009106AE"/>
    <w:rsid w:val="00910FE6"/>
    <w:rsid w:val="009127E6"/>
    <w:rsid w:val="0091333F"/>
    <w:rsid w:val="00913D4B"/>
    <w:rsid w:val="00915F8C"/>
    <w:rsid w:val="00917B69"/>
    <w:rsid w:val="00922BEB"/>
    <w:rsid w:val="00924618"/>
    <w:rsid w:val="00925654"/>
    <w:rsid w:val="0092594E"/>
    <w:rsid w:val="00925BE3"/>
    <w:rsid w:val="0093136B"/>
    <w:rsid w:val="009316FD"/>
    <w:rsid w:val="009337C9"/>
    <w:rsid w:val="0093400F"/>
    <w:rsid w:val="00935A5C"/>
    <w:rsid w:val="0094104F"/>
    <w:rsid w:val="00942D1F"/>
    <w:rsid w:val="00943BBF"/>
    <w:rsid w:val="00943EF1"/>
    <w:rsid w:val="00944BD3"/>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04C8"/>
    <w:rsid w:val="009834D7"/>
    <w:rsid w:val="00985AEB"/>
    <w:rsid w:val="009869E8"/>
    <w:rsid w:val="00997259"/>
    <w:rsid w:val="009977FD"/>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C64C1"/>
    <w:rsid w:val="009D09D2"/>
    <w:rsid w:val="009D1711"/>
    <w:rsid w:val="009D4ED2"/>
    <w:rsid w:val="009D6D1E"/>
    <w:rsid w:val="009E2DFE"/>
    <w:rsid w:val="009E4A0F"/>
    <w:rsid w:val="009E644C"/>
    <w:rsid w:val="009F0425"/>
    <w:rsid w:val="009F120C"/>
    <w:rsid w:val="009F1B1D"/>
    <w:rsid w:val="009F1E89"/>
    <w:rsid w:val="009F23D3"/>
    <w:rsid w:val="009F3F34"/>
    <w:rsid w:val="009F58EB"/>
    <w:rsid w:val="009F5BD2"/>
    <w:rsid w:val="009F7916"/>
    <w:rsid w:val="00A0084A"/>
    <w:rsid w:val="00A01368"/>
    <w:rsid w:val="00A06D7A"/>
    <w:rsid w:val="00A06F24"/>
    <w:rsid w:val="00A10F73"/>
    <w:rsid w:val="00A13763"/>
    <w:rsid w:val="00A13CAC"/>
    <w:rsid w:val="00A150CE"/>
    <w:rsid w:val="00A155F9"/>
    <w:rsid w:val="00A2052C"/>
    <w:rsid w:val="00A21F73"/>
    <w:rsid w:val="00A21FDA"/>
    <w:rsid w:val="00A25679"/>
    <w:rsid w:val="00A2737F"/>
    <w:rsid w:val="00A279C6"/>
    <w:rsid w:val="00A3001A"/>
    <w:rsid w:val="00A30FEB"/>
    <w:rsid w:val="00A3487A"/>
    <w:rsid w:val="00A34966"/>
    <w:rsid w:val="00A369BE"/>
    <w:rsid w:val="00A441C2"/>
    <w:rsid w:val="00A4442E"/>
    <w:rsid w:val="00A4523E"/>
    <w:rsid w:val="00A47CFE"/>
    <w:rsid w:val="00A51FDA"/>
    <w:rsid w:val="00A541DC"/>
    <w:rsid w:val="00A56BA7"/>
    <w:rsid w:val="00A578F6"/>
    <w:rsid w:val="00A60895"/>
    <w:rsid w:val="00A61650"/>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C2942"/>
    <w:rsid w:val="00AC360E"/>
    <w:rsid w:val="00AC78F7"/>
    <w:rsid w:val="00AD02DF"/>
    <w:rsid w:val="00AD175E"/>
    <w:rsid w:val="00AD194B"/>
    <w:rsid w:val="00AD419C"/>
    <w:rsid w:val="00AD468F"/>
    <w:rsid w:val="00AD5605"/>
    <w:rsid w:val="00AD762A"/>
    <w:rsid w:val="00AE0125"/>
    <w:rsid w:val="00AE082F"/>
    <w:rsid w:val="00AE1374"/>
    <w:rsid w:val="00AE552B"/>
    <w:rsid w:val="00AE5907"/>
    <w:rsid w:val="00AF0218"/>
    <w:rsid w:val="00AF313B"/>
    <w:rsid w:val="00AF6B26"/>
    <w:rsid w:val="00AF7197"/>
    <w:rsid w:val="00AF77EA"/>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4A54"/>
    <w:rsid w:val="00B55322"/>
    <w:rsid w:val="00B55725"/>
    <w:rsid w:val="00B55C62"/>
    <w:rsid w:val="00B5714C"/>
    <w:rsid w:val="00B61E32"/>
    <w:rsid w:val="00B65403"/>
    <w:rsid w:val="00B66E68"/>
    <w:rsid w:val="00B671E9"/>
    <w:rsid w:val="00B7173B"/>
    <w:rsid w:val="00B73A20"/>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2579"/>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4498D"/>
    <w:rsid w:val="00C44E21"/>
    <w:rsid w:val="00C45658"/>
    <w:rsid w:val="00C5005B"/>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56D0"/>
    <w:rsid w:val="00C75E04"/>
    <w:rsid w:val="00C765FF"/>
    <w:rsid w:val="00C81B37"/>
    <w:rsid w:val="00C82785"/>
    <w:rsid w:val="00C930E8"/>
    <w:rsid w:val="00C93DC5"/>
    <w:rsid w:val="00C95E8A"/>
    <w:rsid w:val="00CA1077"/>
    <w:rsid w:val="00CA398E"/>
    <w:rsid w:val="00CA5183"/>
    <w:rsid w:val="00CA5DC5"/>
    <w:rsid w:val="00CA7DBF"/>
    <w:rsid w:val="00CB0636"/>
    <w:rsid w:val="00CB427D"/>
    <w:rsid w:val="00CB4758"/>
    <w:rsid w:val="00CB57ED"/>
    <w:rsid w:val="00CB669F"/>
    <w:rsid w:val="00CB6E7A"/>
    <w:rsid w:val="00CB7A80"/>
    <w:rsid w:val="00CC017F"/>
    <w:rsid w:val="00CC0B17"/>
    <w:rsid w:val="00CC1658"/>
    <w:rsid w:val="00CC210F"/>
    <w:rsid w:val="00CC2C1C"/>
    <w:rsid w:val="00CC378B"/>
    <w:rsid w:val="00CC5857"/>
    <w:rsid w:val="00CC6234"/>
    <w:rsid w:val="00CC68B7"/>
    <w:rsid w:val="00CD19C1"/>
    <w:rsid w:val="00CD328D"/>
    <w:rsid w:val="00CD3293"/>
    <w:rsid w:val="00CD57AE"/>
    <w:rsid w:val="00CD6B00"/>
    <w:rsid w:val="00CE152F"/>
    <w:rsid w:val="00CE3CF8"/>
    <w:rsid w:val="00CE3DC2"/>
    <w:rsid w:val="00CF1A73"/>
    <w:rsid w:val="00CF34F5"/>
    <w:rsid w:val="00CF3A51"/>
    <w:rsid w:val="00CF50B8"/>
    <w:rsid w:val="00CF5110"/>
    <w:rsid w:val="00CF512D"/>
    <w:rsid w:val="00CF657C"/>
    <w:rsid w:val="00CF684F"/>
    <w:rsid w:val="00D00B46"/>
    <w:rsid w:val="00D02D72"/>
    <w:rsid w:val="00D03C76"/>
    <w:rsid w:val="00D05822"/>
    <w:rsid w:val="00D05CA0"/>
    <w:rsid w:val="00D0695C"/>
    <w:rsid w:val="00D06C14"/>
    <w:rsid w:val="00D1038C"/>
    <w:rsid w:val="00D12622"/>
    <w:rsid w:val="00D13532"/>
    <w:rsid w:val="00D141A9"/>
    <w:rsid w:val="00D14BD7"/>
    <w:rsid w:val="00D1570D"/>
    <w:rsid w:val="00D17844"/>
    <w:rsid w:val="00D21DCF"/>
    <w:rsid w:val="00D25C02"/>
    <w:rsid w:val="00D25E41"/>
    <w:rsid w:val="00D33351"/>
    <w:rsid w:val="00D3341A"/>
    <w:rsid w:val="00D372A7"/>
    <w:rsid w:val="00D3749D"/>
    <w:rsid w:val="00D40DB8"/>
    <w:rsid w:val="00D41E8C"/>
    <w:rsid w:val="00D421B9"/>
    <w:rsid w:val="00D425A2"/>
    <w:rsid w:val="00D4451A"/>
    <w:rsid w:val="00D477CC"/>
    <w:rsid w:val="00D47945"/>
    <w:rsid w:val="00D5001D"/>
    <w:rsid w:val="00D502FD"/>
    <w:rsid w:val="00D517B0"/>
    <w:rsid w:val="00D51870"/>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3285"/>
    <w:rsid w:val="00DE32C3"/>
    <w:rsid w:val="00DE3D7E"/>
    <w:rsid w:val="00DE4032"/>
    <w:rsid w:val="00DE4F9D"/>
    <w:rsid w:val="00DE51DA"/>
    <w:rsid w:val="00DE76C1"/>
    <w:rsid w:val="00DE7973"/>
    <w:rsid w:val="00DF379C"/>
    <w:rsid w:val="00DF3F5E"/>
    <w:rsid w:val="00DF5FC3"/>
    <w:rsid w:val="00E015D0"/>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DDA"/>
    <w:rsid w:val="00E3453A"/>
    <w:rsid w:val="00E3483C"/>
    <w:rsid w:val="00E3658C"/>
    <w:rsid w:val="00E36AC0"/>
    <w:rsid w:val="00E37118"/>
    <w:rsid w:val="00E4012B"/>
    <w:rsid w:val="00E407B7"/>
    <w:rsid w:val="00E41BA8"/>
    <w:rsid w:val="00E43E33"/>
    <w:rsid w:val="00E45456"/>
    <w:rsid w:val="00E45F28"/>
    <w:rsid w:val="00E51256"/>
    <w:rsid w:val="00E54C60"/>
    <w:rsid w:val="00E552A6"/>
    <w:rsid w:val="00E554D8"/>
    <w:rsid w:val="00E55666"/>
    <w:rsid w:val="00E60031"/>
    <w:rsid w:val="00E61977"/>
    <w:rsid w:val="00E62CB4"/>
    <w:rsid w:val="00E633A1"/>
    <w:rsid w:val="00E633FC"/>
    <w:rsid w:val="00E63F67"/>
    <w:rsid w:val="00E6680F"/>
    <w:rsid w:val="00E67929"/>
    <w:rsid w:val="00E71E9D"/>
    <w:rsid w:val="00E724DF"/>
    <w:rsid w:val="00E750B3"/>
    <w:rsid w:val="00E75898"/>
    <w:rsid w:val="00E8256C"/>
    <w:rsid w:val="00E833A5"/>
    <w:rsid w:val="00E8365A"/>
    <w:rsid w:val="00E83B7B"/>
    <w:rsid w:val="00E862F7"/>
    <w:rsid w:val="00E86FBC"/>
    <w:rsid w:val="00E87E72"/>
    <w:rsid w:val="00E909F8"/>
    <w:rsid w:val="00E90A92"/>
    <w:rsid w:val="00E91804"/>
    <w:rsid w:val="00E92190"/>
    <w:rsid w:val="00E926CD"/>
    <w:rsid w:val="00E92B3C"/>
    <w:rsid w:val="00E93C8A"/>
    <w:rsid w:val="00E970ED"/>
    <w:rsid w:val="00E971A2"/>
    <w:rsid w:val="00E97CCA"/>
    <w:rsid w:val="00EA20F8"/>
    <w:rsid w:val="00EA2157"/>
    <w:rsid w:val="00EA360B"/>
    <w:rsid w:val="00EA4603"/>
    <w:rsid w:val="00EA5B1E"/>
    <w:rsid w:val="00EA5CE1"/>
    <w:rsid w:val="00EA62CC"/>
    <w:rsid w:val="00EA6B7C"/>
    <w:rsid w:val="00EA7B41"/>
    <w:rsid w:val="00EB011D"/>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FD"/>
    <w:rsid w:val="00ED5132"/>
    <w:rsid w:val="00ED597F"/>
    <w:rsid w:val="00ED65C8"/>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20970"/>
    <w:rsid w:val="00F211A5"/>
    <w:rsid w:val="00F23458"/>
    <w:rsid w:val="00F269E1"/>
    <w:rsid w:val="00F275DA"/>
    <w:rsid w:val="00F30FA4"/>
    <w:rsid w:val="00F33D23"/>
    <w:rsid w:val="00F34C39"/>
    <w:rsid w:val="00F369F6"/>
    <w:rsid w:val="00F40FCB"/>
    <w:rsid w:val="00F41526"/>
    <w:rsid w:val="00F43A59"/>
    <w:rsid w:val="00F5038F"/>
    <w:rsid w:val="00F52474"/>
    <w:rsid w:val="00F53BC8"/>
    <w:rsid w:val="00F54742"/>
    <w:rsid w:val="00F54B35"/>
    <w:rsid w:val="00F57AF1"/>
    <w:rsid w:val="00F600D1"/>
    <w:rsid w:val="00F605A8"/>
    <w:rsid w:val="00F60706"/>
    <w:rsid w:val="00F62973"/>
    <w:rsid w:val="00F63CC9"/>
    <w:rsid w:val="00F64756"/>
    <w:rsid w:val="00F65E86"/>
    <w:rsid w:val="00F66DC9"/>
    <w:rsid w:val="00F7075C"/>
    <w:rsid w:val="00F72378"/>
    <w:rsid w:val="00F77124"/>
    <w:rsid w:val="00F77D21"/>
    <w:rsid w:val="00F813D9"/>
    <w:rsid w:val="00F84ACD"/>
    <w:rsid w:val="00F87D78"/>
    <w:rsid w:val="00F87EBA"/>
    <w:rsid w:val="00F90511"/>
    <w:rsid w:val="00F92314"/>
    <w:rsid w:val="00FA2BF7"/>
    <w:rsid w:val="00FA41D9"/>
    <w:rsid w:val="00FA55CA"/>
    <w:rsid w:val="00FB6D09"/>
    <w:rsid w:val="00FC0710"/>
    <w:rsid w:val="00FC12B3"/>
    <w:rsid w:val="00FC25DE"/>
    <w:rsid w:val="00FC3087"/>
    <w:rsid w:val="00FC40D9"/>
    <w:rsid w:val="00FC5661"/>
    <w:rsid w:val="00FD0126"/>
    <w:rsid w:val="00FD017F"/>
    <w:rsid w:val="00FD308A"/>
    <w:rsid w:val="00FD58FA"/>
    <w:rsid w:val="00FD75F7"/>
    <w:rsid w:val="00FE0292"/>
    <w:rsid w:val="00FE0A3C"/>
    <w:rsid w:val="00FE0F81"/>
    <w:rsid w:val="00FE3AE5"/>
    <w:rsid w:val="00FE443F"/>
    <w:rsid w:val="00FE4440"/>
    <w:rsid w:val="00FE4B33"/>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3.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3910</TotalTime>
  <Pages>89</Pages>
  <Words>13855</Words>
  <Characters>76205</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89881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377</cp:revision>
  <dcterms:created xsi:type="dcterms:W3CDTF">2020-01-21T12:14:00Z</dcterms:created>
  <dcterms:modified xsi:type="dcterms:W3CDTF">2023-08-20T18:10:00Z</dcterms:modified>
  <cp:category/>
</cp:coreProperties>
</file>