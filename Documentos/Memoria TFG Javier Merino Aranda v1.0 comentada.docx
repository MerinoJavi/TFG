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Pr="00D51870"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D51870" w:rsidRDefault="00FC12B3" w:rsidP="00FC12B3">
      <w:pPr>
        <w:pStyle w:val="Default"/>
        <w:spacing w:after="60"/>
        <w:ind w:right="-142"/>
        <w:jc w:val="center"/>
        <w:rPr>
          <w:bCs/>
          <w:sz w:val="30"/>
          <w:szCs w:val="30"/>
          <w:lang w:val="es-ES_tradnl"/>
        </w:rPr>
      </w:pPr>
      <w:r w:rsidRPr="00D51870">
        <w:rPr>
          <w:bCs/>
          <w:sz w:val="30"/>
          <w:szCs w:val="30"/>
          <w:lang w:val="es-ES_tradnl"/>
        </w:rPr>
        <w:t>ESCUELA TÉCNICA SUPERIOR DE INGENIERÍA INFORMÁTICA</w:t>
      </w:r>
    </w:p>
    <w:p w14:paraId="4C68EBBC" w14:textId="33C38442" w:rsidR="00B55C62" w:rsidRPr="00D51870" w:rsidRDefault="00997259" w:rsidP="00FC12B3">
      <w:pPr>
        <w:pStyle w:val="Default"/>
        <w:spacing w:after="180"/>
        <w:jc w:val="center"/>
        <w:rPr>
          <w:bCs/>
          <w:color w:val="auto"/>
          <w:sz w:val="30"/>
          <w:szCs w:val="30"/>
          <w:lang w:val="es-ES_tradnl"/>
        </w:rPr>
      </w:pPr>
      <w:r w:rsidRPr="00D51870">
        <w:rPr>
          <w:bCs/>
          <w:color w:val="auto"/>
          <w:sz w:val="30"/>
          <w:szCs w:val="30"/>
          <w:lang w:val="es-ES_tradnl"/>
        </w:rPr>
        <w:t>GRADO EN INGENIERÍA INFORMÁTICA</w:t>
      </w:r>
    </w:p>
    <w:p w14:paraId="15893953" w14:textId="77777777" w:rsidR="00B55C62" w:rsidRPr="00D51870" w:rsidRDefault="00B55C62" w:rsidP="00FC12B3">
      <w:pPr>
        <w:pStyle w:val="Default"/>
        <w:spacing w:after="180"/>
        <w:jc w:val="center"/>
        <w:rPr>
          <w:bCs/>
          <w:sz w:val="30"/>
          <w:szCs w:val="30"/>
          <w:lang w:val="es-ES_tradnl"/>
        </w:rPr>
      </w:pPr>
    </w:p>
    <w:p w14:paraId="53CD3A09" w14:textId="77777777" w:rsidR="00FC12B3" w:rsidRPr="00D51870" w:rsidRDefault="00FC12B3" w:rsidP="00FC12B3">
      <w:pPr>
        <w:pStyle w:val="Default"/>
        <w:ind w:right="-1"/>
        <w:jc w:val="center"/>
        <w:rPr>
          <w:bCs/>
          <w:color w:val="auto"/>
          <w:sz w:val="36"/>
          <w:lang w:val="es-ES_tradnl"/>
        </w:rPr>
      </w:pPr>
    </w:p>
    <w:p w14:paraId="166E8CE2" w14:textId="4A4357A6" w:rsidR="00974C58" w:rsidRPr="00D51870" w:rsidRDefault="00445F01" w:rsidP="00FC12B3">
      <w:pPr>
        <w:pStyle w:val="Default"/>
        <w:spacing w:after="240"/>
        <w:jc w:val="center"/>
        <w:rPr>
          <w:b/>
          <w:bCs/>
          <w:color w:val="auto"/>
          <w:sz w:val="36"/>
          <w:szCs w:val="30"/>
          <w:lang w:val="es-ES_tradnl"/>
        </w:rPr>
      </w:pPr>
      <w:r w:rsidRPr="00D51870">
        <w:rPr>
          <w:b/>
          <w:bCs/>
          <w:color w:val="auto"/>
          <w:sz w:val="36"/>
          <w:szCs w:val="30"/>
          <w:lang w:val="es-ES_tradnl"/>
        </w:rPr>
        <w:t xml:space="preserve">Desarrollo de una plataforma </w:t>
      </w:r>
      <w:proofErr w:type="spellStart"/>
      <w:r w:rsidRPr="00D51870">
        <w:rPr>
          <w:b/>
          <w:bCs/>
          <w:color w:val="auto"/>
          <w:sz w:val="36"/>
          <w:szCs w:val="30"/>
          <w:lang w:val="es-ES_tradnl"/>
        </w:rPr>
        <w:t>marketmaker</w:t>
      </w:r>
      <w:proofErr w:type="spellEnd"/>
      <w:r w:rsidRPr="00D51870">
        <w:rPr>
          <w:b/>
          <w:bCs/>
          <w:color w:val="auto"/>
          <w:sz w:val="36"/>
          <w:szCs w:val="30"/>
          <w:lang w:val="es-ES_tradnl"/>
        </w:rPr>
        <w:t xml:space="preserve"> para comercios locales.</w:t>
      </w:r>
    </w:p>
    <w:p w14:paraId="252D52F0" w14:textId="77777777" w:rsidR="00974C58" w:rsidRPr="00D51870" w:rsidRDefault="00974C58" w:rsidP="00FC12B3">
      <w:pPr>
        <w:pStyle w:val="Default"/>
        <w:spacing w:after="240"/>
        <w:jc w:val="center"/>
        <w:rPr>
          <w:b/>
          <w:bCs/>
          <w:color w:val="auto"/>
          <w:sz w:val="36"/>
          <w:lang w:val="es-ES_tradnl"/>
        </w:rPr>
      </w:pPr>
    </w:p>
    <w:p w14:paraId="0486E9F8" w14:textId="4F001256" w:rsidR="00974C58" w:rsidRPr="00D51870" w:rsidRDefault="00445F01" w:rsidP="00974C58">
      <w:pPr>
        <w:pStyle w:val="Default"/>
        <w:spacing w:after="240"/>
        <w:jc w:val="center"/>
        <w:rPr>
          <w:b/>
          <w:bCs/>
          <w:color w:val="auto"/>
          <w:sz w:val="36"/>
          <w:szCs w:val="30"/>
          <w:lang w:val="es-ES_tradnl"/>
        </w:rPr>
      </w:pPr>
      <w:proofErr w:type="spellStart"/>
      <w:r w:rsidRPr="00D51870">
        <w:rPr>
          <w:b/>
          <w:bCs/>
          <w:color w:val="auto"/>
          <w:sz w:val="36"/>
          <w:szCs w:val="30"/>
          <w:lang w:val="es-ES_tradnl"/>
        </w:rPr>
        <w:t>Development</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of</w:t>
      </w:r>
      <w:proofErr w:type="spellEnd"/>
      <w:r w:rsidRPr="00D51870">
        <w:rPr>
          <w:b/>
          <w:bCs/>
          <w:color w:val="auto"/>
          <w:sz w:val="36"/>
          <w:szCs w:val="30"/>
          <w:lang w:val="es-ES_tradnl"/>
        </w:rPr>
        <w:t xml:space="preserve"> a </w:t>
      </w:r>
      <w:proofErr w:type="spellStart"/>
      <w:r w:rsidRPr="00D51870">
        <w:rPr>
          <w:b/>
          <w:bCs/>
          <w:color w:val="auto"/>
          <w:sz w:val="36"/>
          <w:szCs w:val="30"/>
          <w:lang w:val="es-ES_tradnl"/>
        </w:rPr>
        <w:t>marketmaker</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platform</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for</w:t>
      </w:r>
      <w:proofErr w:type="spellEnd"/>
      <w:r w:rsidRPr="00D51870">
        <w:rPr>
          <w:b/>
          <w:bCs/>
          <w:color w:val="auto"/>
          <w:sz w:val="36"/>
          <w:szCs w:val="30"/>
          <w:lang w:val="es-ES_tradnl"/>
        </w:rPr>
        <w:t xml:space="preserve"> local </w:t>
      </w:r>
      <w:proofErr w:type="spellStart"/>
      <w:r w:rsidRPr="00D51870">
        <w:rPr>
          <w:b/>
          <w:bCs/>
          <w:color w:val="auto"/>
          <w:sz w:val="36"/>
          <w:szCs w:val="30"/>
          <w:lang w:val="es-ES_tradnl"/>
        </w:rPr>
        <w:t>businesses</w:t>
      </w:r>
      <w:proofErr w:type="spellEnd"/>
      <w:r w:rsidR="004E22D9" w:rsidRPr="00D51870">
        <w:rPr>
          <w:b/>
          <w:bCs/>
          <w:color w:val="auto"/>
          <w:sz w:val="36"/>
          <w:szCs w:val="30"/>
          <w:lang w:val="es-ES_tradnl"/>
        </w:rPr>
        <w:t>.</w:t>
      </w:r>
    </w:p>
    <w:p w14:paraId="4D06AD61" w14:textId="77777777" w:rsidR="00FC12B3" w:rsidRPr="00D51870" w:rsidRDefault="00FC12B3" w:rsidP="00445F01">
      <w:pPr>
        <w:pStyle w:val="Default"/>
        <w:ind w:right="-1"/>
        <w:rPr>
          <w:bCs/>
          <w:color w:val="auto"/>
          <w:sz w:val="36"/>
          <w:lang w:val="es-ES_tradnl"/>
        </w:rPr>
      </w:pPr>
    </w:p>
    <w:p w14:paraId="1436320A"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Realizado por</w:t>
      </w:r>
    </w:p>
    <w:p w14:paraId="7E2A6E43" w14:textId="6931FEAD"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Javier Merino Aranda</w:t>
      </w:r>
    </w:p>
    <w:p w14:paraId="0678B6DC" w14:textId="77777777" w:rsidR="00974C58" w:rsidRPr="00D51870" w:rsidRDefault="00974C58" w:rsidP="00FC12B3">
      <w:pPr>
        <w:pStyle w:val="Default"/>
        <w:ind w:right="-1"/>
        <w:jc w:val="center"/>
        <w:rPr>
          <w:bCs/>
          <w:color w:val="auto"/>
          <w:sz w:val="30"/>
          <w:szCs w:val="30"/>
          <w:lang w:val="es-ES_tradnl"/>
        </w:rPr>
      </w:pPr>
    </w:p>
    <w:p w14:paraId="3CD50F3B"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Tutorizado por</w:t>
      </w:r>
    </w:p>
    <w:p w14:paraId="54B60CE5" w14:textId="5EC98D9B"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Francisco José Jaime Rodríguez</w:t>
      </w:r>
    </w:p>
    <w:p w14:paraId="719544AE" w14:textId="77777777" w:rsidR="00974C58" w:rsidRPr="00D51870" w:rsidRDefault="00974C58" w:rsidP="00FC12B3">
      <w:pPr>
        <w:pStyle w:val="Default"/>
        <w:ind w:right="-1"/>
        <w:jc w:val="center"/>
        <w:rPr>
          <w:bCs/>
          <w:color w:val="auto"/>
          <w:sz w:val="30"/>
          <w:szCs w:val="30"/>
          <w:lang w:val="es-ES_tradnl"/>
        </w:rPr>
      </w:pPr>
    </w:p>
    <w:p w14:paraId="72C2E1B4"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Departamento</w:t>
      </w:r>
    </w:p>
    <w:p w14:paraId="39599AB8" w14:textId="4A521DB4" w:rsidR="00FC12B3" w:rsidRPr="00D51870" w:rsidRDefault="00445F01" w:rsidP="00FC12B3">
      <w:pPr>
        <w:pStyle w:val="Default"/>
        <w:spacing w:after="120"/>
        <w:jc w:val="center"/>
        <w:rPr>
          <w:b/>
          <w:bCs/>
          <w:color w:val="auto"/>
          <w:sz w:val="30"/>
          <w:szCs w:val="30"/>
          <w:lang w:val="es-ES_tradnl"/>
        </w:rPr>
      </w:pPr>
      <w:r w:rsidRPr="00D51870">
        <w:rPr>
          <w:b/>
          <w:bCs/>
          <w:color w:val="auto"/>
          <w:sz w:val="30"/>
          <w:szCs w:val="30"/>
          <w:lang w:val="es-ES_tradnl"/>
        </w:rPr>
        <w:t>Lenguajes y Ciencias de la Computación</w:t>
      </w:r>
    </w:p>
    <w:p w14:paraId="3D916713" w14:textId="77777777" w:rsidR="00FC12B3" w:rsidRPr="00D51870" w:rsidRDefault="00FC12B3" w:rsidP="00FC12B3">
      <w:pPr>
        <w:pStyle w:val="Default"/>
        <w:ind w:right="-1"/>
        <w:jc w:val="center"/>
        <w:rPr>
          <w:bCs/>
          <w:color w:val="auto"/>
          <w:sz w:val="32"/>
          <w:lang w:val="es-ES_tradnl"/>
        </w:rPr>
      </w:pPr>
    </w:p>
    <w:p w14:paraId="4B9CE3BA" w14:textId="77777777" w:rsidR="00FC12B3" w:rsidRPr="00D51870" w:rsidRDefault="00FC12B3" w:rsidP="00FC12B3">
      <w:pPr>
        <w:pStyle w:val="Default"/>
        <w:ind w:right="-1"/>
        <w:jc w:val="center"/>
        <w:rPr>
          <w:bCs/>
          <w:color w:val="auto"/>
          <w:sz w:val="32"/>
          <w:lang w:val="es-ES_tradnl"/>
        </w:rPr>
      </w:pPr>
    </w:p>
    <w:p w14:paraId="5CD93DE5" w14:textId="77777777" w:rsidR="00FC12B3" w:rsidRPr="00D51870" w:rsidRDefault="00FC12B3" w:rsidP="00FC12B3">
      <w:pPr>
        <w:pStyle w:val="Default"/>
        <w:spacing w:after="60"/>
        <w:jc w:val="center"/>
        <w:rPr>
          <w:bCs/>
          <w:color w:val="auto"/>
          <w:sz w:val="26"/>
          <w:szCs w:val="26"/>
          <w:lang w:val="es-ES_tradnl"/>
        </w:rPr>
      </w:pPr>
      <w:r w:rsidRPr="00D51870">
        <w:rPr>
          <w:bCs/>
          <w:color w:val="auto"/>
          <w:sz w:val="26"/>
          <w:szCs w:val="26"/>
          <w:lang w:val="es-ES_tradnl"/>
        </w:rPr>
        <w:t>UNIVERSIDAD DE MÁLAGA</w:t>
      </w:r>
    </w:p>
    <w:p w14:paraId="1528668A" w14:textId="12AB528A" w:rsidR="00FC12B3" w:rsidRPr="00D51870" w:rsidRDefault="00FC12B3" w:rsidP="00FC12B3">
      <w:pPr>
        <w:pStyle w:val="Default"/>
        <w:ind w:right="-1"/>
        <w:jc w:val="center"/>
        <w:rPr>
          <w:bCs/>
          <w:color w:val="auto"/>
          <w:sz w:val="26"/>
          <w:szCs w:val="26"/>
          <w:lang w:val="es-ES_tradnl"/>
        </w:rPr>
      </w:pPr>
      <w:r w:rsidRPr="00D51870">
        <w:rPr>
          <w:bCs/>
          <w:color w:val="auto"/>
          <w:sz w:val="26"/>
          <w:szCs w:val="26"/>
          <w:lang w:val="es-ES_tradnl"/>
        </w:rPr>
        <w:t xml:space="preserve">MÁLAGA, </w:t>
      </w:r>
      <w:r w:rsidR="00997259" w:rsidRPr="00D51870">
        <w:rPr>
          <w:bCs/>
          <w:color w:val="auto"/>
          <w:sz w:val="26"/>
          <w:szCs w:val="26"/>
          <w:lang w:val="es-ES_tradnl"/>
        </w:rPr>
        <w:t>SEPTIEMBRE DE 2023</w:t>
      </w:r>
    </w:p>
    <w:p w14:paraId="49F288A2" w14:textId="77777777" w:rsidR="00FC12B3" w:rsidRPr="00D51870" w:rsidRDefault="00FC12B3" w:rsidP="00FC12B3">
      <w:pPr>
        <w:pStyle w:val="Default"/>
        <w:ind w:right="-1"/>
        <w:rPr>
          <w:bCs/>
          <w:color w:val="auto"/>
          <w:lang w:val="es-ES_tradnl"/>
        </w:rPr>
      </w:pPr>
    </w:p>
    <w:p w14:paraId="78709A25" w14:textId="77777777" w:rsidR="00FC12B3" w:rsidRPr="00D51870" w:rsidRDefault="00FC12B3" w:rsidP="00FC12B3">
      <w:pPr>
        <w:pStyle w:val="Default"/>
        <w:ind w:right="-1"/>
        <w:rPr>
          <w:bCs/>
          <w:color w:val="auto"/>
          <w:lang w:val="es-ES_tradnl"/>
        </w:rPr>
      </w:pPr>
    </w:p>
    <w:p w14:paraId="5780E101" w14:textId="77777777" w:rsidR="00B55C62" w:rsidRPr="00D51870" w:rsidRDefault="00B55C62" w:rsidP="00FC12B3">
      <w:pPr>
        <w:pStyle w:val="Default"/>
        <w:ind w:right="-1"/>
        <w:rPr>
          <w:bCs/>
          <w:color w:val="auto"/>
          <w:lang w:val="es-ES_tradnl"/>
        </w:rPr>
      </w:pPr>
    </w:p>
    <w:p w14:paraId="4A3FED72" w14:textId="6EB5B243" w:rsidR="00FC12B3" w:rsidRPr="00D51870" w:rsidRDefault="00FC12B3" w:rsidP="00974C58">
      <w:pPr>
        <w:pStyle w:val="Default"/>
        <w:ind w:right="-1"/>
        <w:jc w:val="right"/>
        <w:rPr>
          <w:bCs/>
          <w:color w:val="auto"/>
          <w:sz w:val="26"/>
          <w:szCs w:val="26"/>
          <w:lang w:val="es-ES_tradnl"/>
        </w:rPr>
      </w:pPr>
      <w:r w:rsidRPr="00D51870">
        <w:rPr>
          <w:bCs/>
          <w:color w:val="auto"/>
          <w:sz w:val="26"/>
          <w:szCs w:val="26"/>
          <w:lang w:val="es-ES_tradnl"/>
        </w:rPr>
        <w:t xml:space="preserve">Fecha defensa: </w:t>
      </w:r>
    </w:p>
    <w:p w14:paraId="1B2DBB98" w14:textId="77777777" w:rsidR="00EE474F" w:rsidRPr="00D51870" w:rsidRDefault="00EE474F" w:rsidP="00974C58">
      <w:pPr>
        <w:pStyle w:val="Default"/>
        <w:ind w:right="-1"/>
        <w:jc w:val="right"/>
        <w:rPr>
          <w:bCs/>
          <w:color w:val="auto"/>
          <w:sz w:val="26"/>
          <w:szCs w:val="26"/>
          <w:lang w:val="es-ES_tradnl"/>
        </w:rPr>
      </w:pPr>
    </w:p>
    <w:p w14:paraId="60D83CD3" w14:textId="65E9F2CB" w:rsidR="00917B69" w:rsidRPr="00D51870" w:rsidRDefault="00917B69" w:rsidP="00974C58">
      <w:pPr>
        <w:pStyle w:val="Default"/>
        <w:ind w:right="-1"/>
        <w:jc w:val="right"/>
        <w:rPr>
          <w:bCs/>
          <w:color w:val="auto"/>
          <w:sz w:val="26"/>
          <w:szCs w:val="26"/>
          <w:lang w:val="es-ES_tradnl"/>
        </w:rPr>
      </w:pPr>
    </w:p>
    <w:p w14:paraId="62A2526D" w14:textId="77777777" w:rsidR="00917B69" w:rsidRPr="00D51870" w:rsidRDefault="00917B69" w:rsidP="00974C58">
      <w:pPr>
        <w:pStyle w:val="Default"/>
        <w:ind w:right="-1"/>
        <w:jc w:val="right"/>
        <w:rPr>
          <w:bCs/>
          <w:color w:val="auto"/>
          <w:sz w:val="26"/>
          <w:szCs w:val="26"/>
          <w:lang w:val="es-ES_tradnl"/>
        </w:rPr>
      </w:pPr>
    </w:p>
    <w:p w14:paraId="08410F65" w14:textId="77777777" w:rsidR="00917B69" w:rsidRPr="00D51870" w:rsidRDefault="00917B69" w:rsidP="00974C58">
      <w:pPr>
        <w:pStyle w:val="Default"/>
        <w:ind w:right="-1"/>
        <w:jc w:val="right"/>
        <w:rPr>
          <w:bCs/>
          <w:color w:val="auto"/>
          <w:sz w:val="26"/>
          <w:szCs w:val="26"/>
          <w:lang w:val="es-ES_tradnl"/>
        </w:rPr>
      </w:pPr>
    </w:p>
    <w:p w14:paraId="42F84978" w14:textId="77777777" w:rsidR="00917B69" w:rsidRPr="00D51870" w:rsidRDefault="00917B69" w:rsidP="00974C58">
      <w:pPr>
        <w:pStyle w:val="Default"/>
        <w:ind w:right="-1"/>
        <w:jc w:val="right"/>
        <w:rPr>
          <w:bCs/>
          <w:color w:val="auto"/>
          <w:sz w:val="26"/>
          <w:szCs w:val="26"/>
          <w:lang w:val="es-ES_tradnl"/>
        </w:rPr>
      </w:pPr>
    </w:p>
    <w:p w14:paraId="5FF96632" w14:textId="77777777" w:rsidR="00917B69" w:rsidRPr="00D51870" w:rsidRDefault="00917B69" w:rsidP="00974C58">
      <w:pPr>
        <w:pStyle w:val="Default"/>
        <w:ind w:right="-1"/>
        <w:jc w:val="right"/>
        <w:rPr>
          <w:bCs/>
          <w:color w:val="auto"/>
          <w:sz w:val="26"/>
          <w:szCs w:val="26"/>
          <w:lang w:val="es-ES_tradnl"/>
        </w:rPr>
      </w:pPr>
    </w:p>
    <w:p w14:paraId="4C6E4D16" w14:textId="76F5ADA1" w:rsidR="0006457E" w:rsidRPr="00D51870" w:rsidRDefault="0006457E" w:rsidP="0006457E">
      <w:pPr>
        <w:rPr>
          <w:lang w:val="es-ES_tradnl"/>
        </w:rPr>
      </w:pPr>
    </w:p>
    <w:p w14:paraId="3E902128" w14:textId="77777777" w:rsidR="0006457E" w:rsidRPr="00D51870" w:rsidRDefault="0006457E" w:rsidP="00CB669F">
      <w:pPr>
        <w:pStyle w:val="CapituloNumero"/>
        <w:jc w:val="center"/>
        <w:rPr>
          <w:sz w:val="10"/>
          <w:szCs w:val="10"/>
          <w:lang w:val="es-ES_tradnl"/>
        </w:rPr>
        <w:sectPr w:rsidR="0006457E" w:rsidRPr="00D51870"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D51870" w:rsidRDefault="00EE474F" w:rsidP="00CB669F">
      <w:pPr>
        <w:pStyle w:val="Default"/>
        <w:ind w:right="-1"/>
        <w:rPr>
          <w:lang w:val="es-ES_tradnl"/>
        </w:rPr>
      </w:pPr>
    </w:p>
    <w:p w14:paraId="26953395" w14:textId="709C763C" w:rsidR="00EE474F" w:rsidRPr="00D51870" w:rsidRDefault="00EE474F" w:rsidP="00EE474F">
      <w:pPr>
        <w:pStyle w:val="CapituloNumero"/>
        <w:rPr>
          <w:sz w:val="10"/>
          <w:szCs w:val="10"/>
          <w:lang w:val="es-ES_tradnl"/>
        </w:rPr>
      </w:pPr>
    </w:p>
    <w:p w14:paraId="3D70D21C" w14:textId="2D918F2E" w:rsidR="0006457E" w:rsidRPr="00D51870" w:rsidRDefault="0006457E" w:rsidP="00EE474F">
      <w:pPr>
        <w:pStyle w:val="CapituloNumero"/>
        <w:rPr>
          <w:sz w:val="10"/>
          <w:szCs w:val="10"/>
          <w:lang w:val="es-ES_tradnl"/>
        </w:rPr>
      </w:pPr>
    </w:p>
    <w:p w14:paraId="442E96BA" w14:textId="7F15CFB5" w:rsidR="0006457E" w:rsidRPr="00D51870" w:rsidRDefault="0006457E" w:rsidP="00EE474F">
      <w:pPr>
        <w:pStyle w:val="CapituloNumero"/>
        <w:rPr>
          <w:sz w:val="10"/>
          <w:szCs w:val="10"/>
          <w:lang w:val="es-ES_tradnl"/>
        </w:rPr>
      </w:pPr>
    </w:p>
    <w:p w14:paraId="724C9276" w14:textId="226B3885" w:rsidR="00DE3D7E" w:rsidRPr="00D51870" w:rsidRDefault="00DC0C57" w:rsidP="00917B69">
      <w:pPr>
        <w:pStyle w:val="Capitulo"/>
        <w:rPr>
          <w:lang w:val="es-ES_tradnl"/>
        </w:rPr>
      </w:pPr>
      <w:bookmarkStart w:id="1" w:name="_Toc143454640"/>
      <w:r w:rsidRPr="00D51870">
        <w:rPr>
          <w:lang w:val="es-ES_tradnl"/>
        </w:rPr>
        <w:t>Resumen</w:t>
      </w:r>
      <w:bookmarkEnd w:id="1"/>
    </w:p>
    <w:p w14:paraId="0663F8D3" w14:textId="77777777" w:rsidR="00C35A6F" w:rsidRPr="00D51870" w:rsidRDefault="00C35A6F" w:rsidP="00917B69">
      <w:pPr>
        <w:pStyle w:val="Capitulo"/>
        <w:rPr>
          <w:lang w:val="es-ES_tradnl"/>
        </w:rPr>
      </w:pPr>
    </w:p>
    <w:p w14:paraId="102340C3" w14:textId="19C7DC5D" w:rsidR="00917B69" w:rsidRPr="00D51870" w:rsidRDefault="00441DA2" w:rsidP="00D421B9">
      <w:pPr>
        <w:spacing w:line="360" w:lineRule="auto"/>
        <w:jc w:val="both"/>
        <w:rPr>
          <w:lang w:val="es-ES_tradnl"/>
        </w:rPr>
      </w:pPr>
      <w:r w:rsidRPr="00D51870">
        <w:rPr>
          <w:lang w:val="es-ES_tradnl"/>
        </w:rPr>
        <w:t xml:space="preserve">En este trabajo de fin de grado se realiza una aplicación de escritorio </w:t>
      </w:r>
      <w:r w:rsidR="008A537E" w:rsidRPr="00D51870">
        <w:rPr>
          <w:lang w:val="es-ES_tradnl"/>
        </w:rPr>
        <w:t>destinada a</w:t>
      </w:r>
      <w:r w:rsidRPr="00D51870">
        <w:rPr>
          <w:lang w:val="es-ES_tradnl"/>
        </w:rPr>
        <w:t xml:space="preserve"> todo tipo de comercio local, </w:t>
      </w:r>
      <w:r w:rsidR="008A537E" w:rsidRPr="00D51870">
        <w:rPr>
          <w:lang w:val="es-ES_tradnl"/>
        </w:rPr>
        <w:t xml:space="preserve">en la que se ofrece </w:t>
      </w:r>
      <w:r w:rsidRPr="00D51870">
        <w:rPr>
          <w:lang w:val="es-ES_tradnl"/>
        </w:rPr>
        <w:t xml:space="preserve">la posibilidad a aquellos </w:t>
      </w:r>
      <w:r w:rsidR="008A537E" w:rsidRPr="00D51870">
        <w:rPr>
          <w:lang w:val="es-ES_tradnl"/>
        </w:rPr>
        <w:t>pequeños comercios</w:t>
      </w:r>
      <w:r w:rsidRPr="00D51870">
        <w:rPr>
          <w:lang w:val="es-ES_tradnl"/>
        </w:rPr>
        <w:t xml:space="preserve"> que </w:t>
      </w:r>
      <w:r w:rsidR="008A537E" w:rsidRPr="00D51870">
        <w:rPr>
          <w:lang w:val="es-ES_tradnl"/>
        </w:rPr>
        <w:t xml:space="preserve">se </w:t>
      </w:r>
      <w:r w:rsidRPr="00D51870">
        <w:rPr>
          <w:lang w:val="es-ES_tradnl"/>
        </w:rPr>
        <w:t xml:space="preserve">han quedado estancados </w:t>
      </w:r>
      <w:r w:rsidR="0007489D" w:rsidRPr="00D51870">
        <w:rPr>
          <w:lang w:val="es-ES_tradnl"/>
        </w:rPr>
        <w:t>frente</w:t>
      </w:r>
      <w:r w:rsidRPr="00D51870">
        <w:rPr>
          <w:lang w:val="es-ES_tradnl"/>
        </w:rPr>
        <w:t xml:space="preserve"> </w:t>
      </w:r>
      <w:r w:rsidR="0007489D" w:rsidRPr="00D51870">
        <w:rPr>
          <w:lang w:val="es-ES_tradnl"/>
        </w:rPr>
        <w:t>a</w:t>
      </w:r>
      <w:r w:rsidRPr="00D51870">
        <w:rPr>
          <w:lang w:val="es-ES_tradnl"/>
        </w:rPr>
        <w:t>l rápido avance de las tecnologías</w:t>
      </w:r>
      <w:r w:rsidR="008A537E" w:rsidRPr="00D51870">
        <w:rPr>
          <w:lang w:val="es-ES_tradnl"/>
        </w:rPr>
        <w:t xml:space="preserve"> de</w:t>
      </w:r>
      <w:r w:rsidRPr="00D51870">
        <w:rPr>
          <w:lang w:val="es-ES_tradnl"/>
        </w:rPr>
        <w:t xml:space="preserve"> </w:t>
      </w:r>
      <w:r w:rsidR="008A537E" w:rsidRPr="00D51870">
        <w:rPr>
          <w:lang w:val="es-ES_tradnl"/>
        </w:rPr>
        <w:t xml:space="preserve">superar </w:t>
      </w:r>
      <w:r w:rsidR="0007489D" w:rsidRPr="00D51870">
        <w:rPr>
          <w:lang w:val="es-ES_tradnl"/>
        </w:rPr>
        <w:t>dicho</w:t>
      </w:r>
      <w:r w:rsidR="008A537E" w:rsidRPr="00D51870">
        <w:rPr>
          <w:lang w:val="es-ES_tradnl"/>
        </w:rPr>
        <w:t xml:space="preserve"> </w:t>
      </w:r>
      <w:commentRangeStart w:id="2"/>
      <w:r w:rsidR="008A537E" w:rsidRPr="00D51870">
        <w:rPr>
          <w:lang w:val="es-ES_tradnl"/>
        </w:rPr>
        <w:t>obstáculo</w:t>
      </w:r>
      <w:commentRangeEnd w:id="2"/>
      <w:r w:rsidR="00D51870">
        <w:rPr>
          <w:rStyle w:val="Refdecomentario"/>
        </w:rPr>
        <w:commentReference w:id="2"/>
      </w:r>
      <w:r w:rsidR="000F4C9C">
        <w:rPr>
          <w:lang w:val="es-ES_tradnl"/>
        </w:rPr>
        <w:t xml:space="preserve"> tanto tecnológico como económico que supone el coste de una aplicación a medida para un comercio frente al simple registro que se propone con la aplicación desarrollada. Muchos pequeños comercios no pueden permitirse ese gasto y algunos </w:t>
      </w:r>
      <w:proofErr w:type="spellStart"/>
      <w:r w:rsidR="000F4C9C">
        <w:rPr>
          <w:lang w:val="es-ES_tradnl"/>
        </w:rPr>
        <w:t>aún</w:t>
      </w:r>
      <w:proofErr w:type="spellEnd"/>
      <w:r w:rsidR="000F4C9C">
        <w:rPr>
          <w:lang w:val="es-ES_tradnl"/>
        </w:rPr>
        <w:t xml:space="preserve"> pudiendo tampoco lo hacen por el elevado coste de desarrollo, por lo que con esta plataforma que se ha desarrollado se facilitaría su expansión</w:t>
      </w:r>
      <w:r w:rsidR="008A537E" w:rsidRPr="00D51870">
        <w:rPr>
          <w:lang w:val="es-ES_tradnl"/>
        </w:rPr>
        <w:t xml:space="preserve"> al mundo del comercio electrónico</w:t>
      </w:r>
      <w:r w:rsidR="00B75F7F" w:rsidRPr="00D51870">
        <w:rPr>
          <w:lang w:val="es-ES_tradnl"/>
        </w:rPr>
        <w:t xml:space="preserve"> ofreciendo sus productos a los </w:t>
      </w:r>
      <w:r w:rsidR="003729F8" w:rsidRPr="00D51870">
        <w:rPr>
          <w:lang w:val="es-ES_tradnl"/>
        </w:rPr>
        <w:t>usuarios</w:t>
      </w:r>
      <w:r w:rsidR="00B75F7F" w:rsidRPr="00D51870">
        <w:rPr>
          <w:lang w:val="es-ES_tradnl"/>
        </w:rPr>
        <w:t xml:space="preserve"> que se registren en la aplicación. </w:t>
      </w:r>
      <w:r w:rsidR="0007489D" w:rsidRPr="00D51870">
        <w:rPr>
          <w:lang w:val="es-ES_tradnl"/>
        </w:rPr>
        <w:t xml:space="preserve">Para llevar a cabo la realización de este proyecto, </w:t>
      </w:r>
      <w:r w:rsidR="003729F8" w:rsidRPr="00D51870">
        <w:rPr>
          <w:lang w:val="es-ES_tradnl"/>
        </w:rPr>
        <w:t>l</w:t>
      </w:r>
      <w:r w:rsidR="00B75F7F" w:rsidRPr="00D51870">
        <w:rPr>
          <w:lang w:val="es-ES_tradnl"/>
        </w:rPr>
        <w:t xml:space="preserve">as principales tecnologías que se han </w:t>
      </w:r>
      <w:r w:rsidR="003729F8" w:rsidRPr="00D51870">
        <w:rPr>
          <w:lang w:val="es-ES_tradnl"/>
        </w:rPr>
        <w:t>empleado</w:t>
      </w:r>
      <w:r w:rsidR="00B75F7F" w:rsidRPr="00D51870">
        <w:rPr>
          <w:lang w:val="es-ES_tradnl"/>
        </w:rPr>
        <w:t xml:space="preserve"> son Java, </w:t>
      </w:r>
      <w:proofErr w:type="spellStart"/>
      <w:r w:rsidR="00B75F7F" w:rsidRPr="00D51870">
        <w:rPr>
          <w:lang w:val="es-ES_tradnl"/>
        </w:rPr>
        <w:t>JavaFX</w:t>
      </w:r>
      <w:proofErr w:type="spellEnd"/>
      <w:r w:rsidR="00B75F7F" w:rsidRPr="00D51870">
        <w:rPr>
          <w:lang w:val="es-ES_tradnl"/>
        </w:rPr>
        <w:t xml:space="preserve"> y MySQ</w:t>
      </w:r>
      <w:r w:rsidR="003C4383">
        <w:rPr>
          <w:lang w:val="es-ES_tradnl"/>
        </w:rPr>
        <w:t>L,</w:t>
      </w:r>
      <w:r w:rsidR="00B75F7F" w:rsidRPr="00D51870">
        <w:rPr>
          <w:lang w:val="es-ES_tradnl"/>
        </w:rPr>
        <w:t xml:space="preserve"> haciendo uso de otras tecnologías para realizar todo el proceso que se lleva a cabo en un proyecto software atendiendo siempre a las </w:t>
      </w:r>
      <w:r w:rsidR="003729F8" w:rsidRPr="00D51870">
        <w:rPr>
          <w:lang w:val="es-ES_tradnl"/>
        </w:rPr>
        <w:t>exigencias de un trabajo de fin de grado</w:t>
      </w:r>
      <w:r w:rsidR="00B75F7F" w:rsidRPr="00D51870">
        <w:rPr>
          <w:lang w:val="es-ES_tradnl"/>
        </w:rPr>
        <w:t xml:space="preserve">. </w:t>
      </w:r>
    </w:p>
    <w:p w14:paraId="0D33EB71" w14:textId="77777777" w:rsidR="00B75F7F" w:rsidRPr="00D51870" w:rsidRDefault="00B75F7F" w:rsidP="00D421B9">
      <w:pPr>
        <w:spacing w:line="360" w:lineRule="auto"/>
        <w:jc w:val="both"/>
        <w:rPr>
          <w:lang w:val="es-ES_tradnl"/>
        </w:rPr>
      </w:pPr>
    </w:p>
    <w:p w14:paraId="087E2112" w14:textId="003A602C" w:rsidR="00B75F7F" w:rsidRPr="00D51870" w:rsidRDefault="00B75F7F" w:rsidP="00D421B9">
      <w:pPr>
        <w:spacing w:line="360" w:lineRule="auto"/>
        <w:jc w:val="both"/>
        <w:rPr>
          <w:lang w:val="es-ES_tradnl"/>
        </w:rPr>
      </w:pPr>
      <w:r w:rsidRPr="00D51870">
        <w:rPr>
          <w:lang w:val="es-ES_tradnl"/>
        </w:rPr>
        <w:t xml:space="preserve">El objetivo final es </w:t>
      </w:r>
      <w:r w:rsidR="003729F8" w:rsidRPr="00D51870">
        <w:rPr>
          <w:lang w:val="es-ES_tradnl"/>
        </w:rPr>
        <w:t xml:space="preserve">permitir </w:t>
      </w:r>
      <w:r w:rsidRPr="00D51870">
        <w:rPr>
          <w:lang w:val="es-ES_tradnl"/>
        </w:rPr>
        <w:t>que los comercios</w:t>
      </w:r>
      <w:r w:rsidR="00CE3DC2" w:rsidRPr="00D51870">
        <w:rPr>
          <w:lang w:val="es-ES_tradnl"/>
        </w:rPr>
        <w:t xml:space="preserve"> locales</w:t>
      </w:r>
      <w:r w:rsidRPr="00D51870">
        <w:rPr>
          <w:lang w:val="es-ES_tradnl"/>
        </w:rPr>
        <w:t xml:space="preserve"> publi</w:t>
      </w:r>
      <w:r w:rsidR="00CE3DC2" w:rsidRPr="00D51870">
        <w:rPr>
          <w:lang w:val="es-ES_tradnl"/>
        </w:rPr>
        <w:t>quen</w:t>
      </w:r>
      <w:r w:rsidRPr="00D51870">
        <w:rPr>
          <w:lang w:val="es-ES_tradnl"/>
        </w:rPr>
        <w:t xml:space="preserve"> </w:t>
      </w:r>
      <w:r w:rsidR="00CE3DC2" w:rsidRPr="00D51870">
        <w:rPr>
          <w:lang w:val="es-ES_tradnl"/>
        </w:rPr>
        <w:t>sus</w:t>
      </w:r>
      <w:r w:rsidRPr="00D51870">
        <w:rPr>
          <w:lang w:val="es-ES_tradnl"/>
        </w:rPr>
        <w:t xml:space="preserve"> productos y puedan romper el muro que l</w:t>
      </w:r>
      <w:r w:rsidR="003729F8" w:rsidRPr="00D51870">
        <w:rPr>
          <w:lang w:val="es-ES_tradnl"/>
        </w:rPr>
        <w:t>o</w:t>
      </w:r>
      <w:r w:rsidRPr="00D51870">
        <w:rPr>
          <w:lang w:val="es-ES_tradnl"/>
        </w:rPr>
        <w:t>s separa del mundo de Internet</w:t>
      </w:r>
      <w:r w:rsidR="004B4EEE" w:rsidRPr="00D51870">
        <w:rPr>
          <w:lang w:val="es-ES_tradnl"/>
        </w:rPr>
        <w:t>, principalmente</w:t>
      </w:r>
      <w:r w:rsidR="00CE3DC2" w:rsidRPr="00D51870">
        <w:rPr>
          <w:lang w:val="es-ES_tradnl"/>
        </w:rPr>
        <w:t xml:space="preserve"> ante el auge de</w:t>
      </w:r>
      <w:r w:rsidR="003729F8" w:rsidRPr="00D51870">
        <w:rPr>
          <w:lang w:val="es-ES_tradnl"/>
        </w:rPr>
        <w:t xml:space="preserve"> </w:t>
      </w:r>
      <w:r w:rsidR="00CE3DC2" w:rsidRPr="00D51870">
        <w:rPr>
          <w:lang w:val="es-ES_tradnl"/>
        </w:rPr>
        <w:t>grandes marcas que</w:t>
      </w:r>
      <w:r w:rsidR="003729F8" w:rsidRPr="00D51870">
        <w:rPr>
          <w:lang w:val="es-ES_tradnl"/>
        </w:rPr>
        <w:t xml:space="preserve"> </w:t>
      </w:r>
      <w:r w:rsidR="004B4EEE" w:rsidRPr="00D51870">
        <w:rPr>
          <w:lang w:val="es-ES_tradnl"/>
        </w:rPr>
        <w:t xml:space="preserve">han establecido </w:t>
      </w:r>
      <w:r w:rsidR="003729F8" w:rsidRPr="00D51870">
        <w:rPr>
          <w:lang w:val="es-ES_tradnl"/>
        </w:rPr>
        <w:t>su modelo de negocio</w:t>
      </w:r>
      <w:r w:rsidR="004B4EEE" w:rsidRPr="00D51870">
        <w:rPr>
          <w:lang w:val="es-ES_tradnl"/>
        </w:rPr>
        <w:t xml:space="preserve"> </w:t>
      </w:r>
      <w:r w:rsidR="00CE3DC2" w:rsidRPr="00D51870">
        <w:rPr>
          <w:lang w:val="es-ES_tradnl"/>
        </w:rPr>
        <w:t xml:space="preserve">en </w:t>
      </w:r>
      <w:r w:rsidR="003729F8" w:rsidRPr="00D51870">
        <w:rPr>
          <w:lang w:val="es-ES_tradnl"/>
        </w:rPr>
        <w:t xml:space="preserve">el </w:t>
      </w:r>
      <w:r w:rsidR="00CE3DC2" w:rsidRPr="00D51870">
        <w:rPr>
          <w:lang w:val="es-ES_tradnl"/>
        </w:rPr>
        <w:t>comercio electrónico</w:t>
      </w:r>
      <w:r w:rsidR="004B4EEE" w:rsidRPr="00D51870">
        <w:rPr>
          <w:lang w:val="es-ES_tradnl"/>
        </w:rPr>
        <w:t xml:space="preserve">, </w:t>
      </w:r>
      <w:r w:rsidR="00CE3DC2" w:rsidRPr="00D51870">
        <w:rPr>
          <w:lang w:val="es-ES_tradnl"/>
        </w:rPr>
        <w:t>como Amazon</w:t>
      </w:r>
      <w:r w:rsidR="004B4EEE" w:rsidRPr="00D51870">
        <w:rPr>
          <w:lang w:val="es-ES_tradnl"/>
        </w:rPr>
        <w:t xml:space="preserve"> o</w:t>
      </w:r>
      <w:r w:rsidR="00CE3DC2" w:rsidRPr="00D51870">
        <w:rPr>
          <w:lang w:val="es-ES_tradnl"/>
        </w:rPr>
        <w:t xml:space="preserve"> eBay</w:t>
      </w:r>
      <w:r w:rsidR="004B4EEE" w:rsidRPr="00D51870">
        <w:rPr>
          <w:lang w:val="es-ES_tradnl"/>
        </w:rPr>
        <w:t xml:space="preserve"> entre otros, donde se ofrece un amplio y diverso catálogo de productos</w:t>
      </w:r>
      <w:r w:rsidR="003729F8" w:rsidRPr="00D51870">
        <w:rPr>
          <w:lang w:val="es-ES_tradnl"/>
        </w:rPr>
        <w:t xml:space="preserve">. De esta manera, los usuarios tendrán la oportunidad de realizar compras en los comercios locales que se encuentren registrados en la aplicación, </w:t>
      </w:r>
      <w:r w:rsidR="004B4EEE" w:rsidRPr="00D51870">
        <w:rPr>
          <w:lang w:val="es-ES_tradnl"/>
        </w:rPr>
        <w:t xml:space="preserve">contribuyendo al </w:t>
      </w:r>
      <w:r w:rsidR="003729F8" w:rsidRPr="00D51870">
        <w:rPr>
          <w:lang w:val="es-ES_tradnl"/>
        </w:rPr>
        <w:t>aument</w:t>
      </w:r>
      <w:r w:rsidR="004B4EEE" w:rsidRPr="00D51870">
        <w:rPr>
          <w:lang w:val="es-ES_tradnl"/>
        </w:rPr>
        <w:t>o</w:t>
      </w:r>
      <w:r w:rsidR="003729F8" w:rsidRPr="00D51870">
        <w:rPr>
          <w:lang w:val="es-ES_tradnl"/>
        </w:rPr>
        <w:t xml:space="preserve"> </w:t>
      </w:r>
      <w:r w:rsidR="00F04695" w:rsidRPr="00D51870">
        <w:rPr>
          <w:lang w:val="es-ES_tradnl"/>
        </w:rPr>
        <w:t>del</w:t>
      </w:r>
      <w:r w:rsidR="003729F8" w:rsidRPr="00D51870">
        <w:rPr>
          <w:lang w:val="es-ES_tradnl"/>
        </w:rPr>
        <w:t xml:space="preserve"> número de ventas</w:t>
      </w:r>
      <w:r w:rsidR="004B4EEE" w:rsidRPr="00D51870">
        <w:rPr>
          <w:lang w:val="es-ES_tradnl"/>
        </w:rPr>
        <w:t xml:space="preserve"> del comercio.</w:t>
      </w:r>
    </w:p>
    <w:p w14:paraId="6036A09B" w14:textId="77777777" w:rsidR="00B75F7F" w:rsidRPr="00D51870" w:rsidRDefault="00B75F7F" w:rsidP="00917B69">
      <w:pPr>
        <w:jc w:val="both"/>
        <w:rPr>
          <w:lang w:val="es-ES_tradnl"/>
        </w:rPr>
      </w:pPr>
    </w:p>
    <w:p w14:paraId="6912A3FA" w14:textId="5169D6EA" w:rsidR="00C35A6F" w:rsidRPr="00D51870" w:rsidRDefault="00C35A6F" w:rsidP="00917B69">
      <w:pPr>
        <w:jc w:val="both"/>
        <w:rPr>
          <w:b/>
          <w:lang w:val="es-ES_tradnl"/>
        </w:rPr>
      </w:pPr>
      <w:r w:rsidRPr="00D51870">
        <w:rPr>
          <w:b/>
          <w:sz w:val="28"/>
          <w:lang w:val="es-ES_tradnl"/>
        </w:rPr>
        <w:t>Palabras clave:</w:t>
      </w:r>
      <w:r w:rsidRPr="00D51870">
        <w:rPr>
          <w:b/>
          <w:lang w:val="es-ES_tradnl"/>
        </w:rPr>
        <w:t xml:space="preserve"> </w:t>
      </w:r>
      <w:r w:rsidR="00AB1323" w:rsidRPr="00D51870">
        <w:rPr>
          <w:b/>
          <w:lang w:val="es-ES_tradnl"/>
        </w:rPr>
        <w:t xml:space="preserve"> </w:t>
      </w:r>
      <w:r w:rsidR="00F34C39" w:rsidRPr="00D51870">
        <w:rPr>
          <w:b/>
          <w:lang w:val="es-ES_tradnl"/>
        </w:rPr>
        <w:t xml:space="preserve">Java, </w:t>
      </w:r>
      <w:proofErr w:type="spellStart"/>
      <w:r w:rsidR="00F34C39" w:rsidRPr="00D51870">
        <w:rPr>
          <w:b/>
          <w:lang w:val="es-ES_tradnl"/>
        </w:rPr>
        <w:t>JavaFX</w:t>
      </w:r>
      <w:proofErr w:type="spellEnd"/>
      <w:r w:rsidR="00F34C39" w:rsidRPr="00D51870">
        <w:rPr>
          <w:b/>
          <w:lang w:val="es-ES_tradnl"/>
        </w:rPr>
        <w:t>, casos de uso</w:t>
      </w:r>
      <w:r w:rsidR="00D477CC" w:rsidRPr="00D51870">
        <w:rPr>
          <w:b/>
          <w:lang w:val="es-ES_tradnl"/>
        </w:rPr>
        <w:t xml:space="preserve">, </w:t>
      </w:r>
      <w:proofErr w:type="spellStart"/>
      <w:r w:rsidR="00D477CC" w:rsidRPr="00D51870">
        <w:rPr>
          <w:b/>
          <w:lang w:val="es-ES_tradnl"/>
        </w:rPr>
        <w:t>SceneBuilder</w:t>
      </w:r>
      <w:proofErr w:type="spellEnd"/>
      <w:r w:rsidR="00D477CC" w:rsidRPr="00D51870">
        <w:rPr>
          <w:b/>
          <w:lang w:val="es-ES_tradnl"/>
        </w:rPr>
        <w:t>, base de datos</w:t>
      </w:r>
      <w:r w:rsidR="00944BD3" w:rsidRPr="00D51870">
        <w:rPr>
          <w:b/>
          <w:lang w:val="es-ES_tradnl"/>
        </w:rPr>
        <w:t>, requisitos.</w:t>
      </w:r>
    </w:p>
    <w:p w14:paraId="33784139" w14:textId="77777777" w:rsidR="00917B69" w:rsidRPr="00D51870" w:rsidRDefault="00917B69" w:rsidP="00917B69">
      <w:pPr>
        <w:jc w:val="both"/>
        <w:rPr>
          <w:lang w:val="es-ES_tradnl"/>
        </w:rPr>
      </w:pPr>
    </w:p>
    <w:p w14:paraId="670474D6" w14:textId="77777777" w:rsidR="00DC0C57" w:rsidRPr="00D51870" w:rsidRDefault="00DC0C57" w:rsidP="00DC0C57">
      <w:pPr>
        <w:jc w:val="both"/>
        <w:rPr>
          <w:lang w:val="es-ES_tradnl"/>
        </w:rPr>
        <w:sectPr w:rsidR="00DC0C57" w:rsidRPr="00D51870" w:rsidSect="00AB2B1B">
          <w:headerReference w:type="default" r:id="rId15"/>
          <w:pgSz w:w="11900" w:h="16840"/>
          <w:pgMar w:top="1418" w:right="1418" w:bottom="1418" w:left="1418" w:header="720" w:footer="720" w:gutter="0"/>
          <w:pgNumType w:start="1"/>
          <w:cols w:space="720"/>
          <w:noEndnote/>
          <w:docGrid w:linePitch="326"/>
        </w:sectPr>
      </w:pPr>
    </w:p>
    <w:p w14:paraId="2781D3B0" w14:textId="7EBBE63B" w:rsidR="00DC0C57" w:rsidRPr="00D51870" w:rsidRDefault="00DC0C57" w:rsidP="00DC0C57">
      <w:pPr>
        <w:pStyle w:val="Capitulo"/>
        <w:rPr>
          <w:lang w:val="es-ES_tradnl"/>
        </w:rPr>
      </w:pPr>
      <w:bookmarkStart w:id="3" w:name="_Toc143454641"/>
      <w:proofErr w:type="spellStart"/>
      <w:r w:rsidRPr="00D51870">
        <w:rPr>
          <w:lang w:val="es-ES_tradnl"/>
        </w:rPr>
        <w:lastRenderedPageBreak/>
        <w:t>Abstract</w:t>
      </w:r>
      <w:bookmarkEnd w:id="3"/>
      <w:proofErr w:type="spellEnd"/>
    </w:p>
    <w:p w14:paraId="097C4FE9" w14:textId="77777777" w:rsidR="00AB1323" w:rsidRPr="00D51870" w:rsidRDefault="00AB1323" w:rsidP="00DC0C57">
      <w:pPr>
        <w:pStyle w:val="Capitulo"/>
        <w:rPr>
          <w:lang w:val="es-ES_tradnl"/>
        </w:rPr>
      </w:pPr>
    </w:p>
    <w:p w14:paraId="5A28568D" w14:textId="39E095A7" w:rsidR="00D477CC" w:rsidRPr="00D51870" w:rsidRDefault="00D477CC" w:rsidP="00D421B9">
      <w:pPr>
        <w:spacing w:line="360" w:lineRule="auto"/>
        <w:jc w:val="both"/>
        <w:rPr>
          <w:lang w:val="es-ES_tradnl"/>
        </w:rPr>
      </w:pPr>
      <w:r w:rsidRPr="00D51870">
        <w:rPr>
          <w:lang w:val="es-ES_tradnl"/>
        </w:rPr>
        <w:t xml:space="preserve">In </w:t>
      </w:r>
      <w:proofErr w:type="spellStart"/>
      <w:r w:rsidRPr="00D51870">
        <w:rPr>
          <w:lang w:val="es-ES_tradnl"/>
        </w:rPr>
        <w:t>this</w:t>
      </w:r>
      <w:proofErr w:type="spellEnd"/>
      <w:r w:rsidRPr="00D51870">
        <w:rPr>
          <w:lang w:val="es-ES_tradnl"/>
        </w:rPr>
        <w:t xml:space="preserve"> final </w:t>
      </w:r>
      <w:proofErr w:type="spellStart"/>
      <w:r w:rsidRPr="00D51870">
        <w:rPr>
          <w:lang w:val="es-ES_tradnl"/>
        </w:rPr>
        <w:t>degree</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a desktop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developed</w:t>
      </w:r>
      <w:proofErr w:type="spellEnd"/>
      <w:r w:rsidRPr="00D51870">
        <w:rPr>
          <w:lang w:val="es-ES_tradnl"/>
        </w:rPr>
        <w:t xml:space="preserve"> </w:t>
      </w:r>
      <w:proofErr w:type="spellStart"/>
      <w:r w:rsidRPr="00D51870">
        <w:rPr>
          <w:lang w:val="es-ES_tradnl"/>
        </w:rPr>
        <w:t>for</w:t>
      </w:r>
      <w:proofErr w:type="spellEnd"/>
      <w:r w:rsidRPr="00D51870">
        <w:rPr>
          <w:lang w:val="es-ES_tradnl"/>
        </w:rPr>
        <w:t xml:space="preserve"> </w:t>
      </w:r>
      <w:proofErr w:type="spellStart"/>
      <w:r w:rsidRPr="00D51870">
        <w:rPr>
          <w:lang w:val="es-ES_tradnl"/>
        </w:rPr>
        <w:t>all</w:t>
      </w:r>
      <w:proofErr w:type="spellEnd"/>
      <w:r w:rsidRPr="00D51870">
        <w:rPr>
          <w:lang w:val="es-ES_tradnl"/>
        </w:rPr>
        <w:t xml:space="preserve"> </w:t>
      </w:r>
      <w:proofErr w:type="spellStart"/>
      <w:r w:rsidRPr="00D51870">
        <w:rPr>
          <w:lang w:val="es-ES_tradnl"/>
        </w:rPr>
        <w:t>types</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local </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which</w:t>
      </w:r>
      <w:proofErr w:type="spellEnd"/>
      <w:r w:rsidRPr="00D51870">
        <w:rPr>
          <w:lang w:val="es-ES_tradnl"/>
        </w:rPr>
        <w:t xml:space="preserve"> </w:t>
      </w:r>
      <w:proofErr w:type="spellStart"/>
      <w:r w:rsidRPr="00D51870">
        <w:rPr>
          <w:lang w:val="es-ES_tradnl"/>
        </w:rPr>
        <w:t>offers</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possibility</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small</w:t>
      </w:r>
      <w:proofErr w:type="spellEnd"/>
      <w:r w:rsidRPr="00D51870">
        <w:rPr>
          <w:lang w:val="es-ES_tradnl"/>
        </w:rPr>
        <w:t xml:space="preserve">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remained</w:t>
      </w:r>
      <w:proofErr w:type="spellEnd"/>
      <w:r w:rsidRPr="00D51870">
        <w:rPr>
          <w:lang w:val="es-ES_tradnl"/>
        </w:rPr>
        <w:t xml:space="preserve"> </w:t>
      </w:r>
      <w:proofErr w:type="spellStart"/>
      <w:r w:rsidRPr="00D51870">
        <w:rPr>
          <w:lang w:val="es-ES_tradnl"/>
        </w:rPr>
        <w:t>stagnant</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face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rapid</w:t>
      </w:r>
      <w:proofErr w:type="spellEnd"/>
      <w:r w:rsidRPr="00D51870">
        <w:rPr>
          <w:lang w:val="es-ES_tradnl"/>
        </w:rPr>
        <w:t xml:space="preserve"> </w:t>
      </w:r>
      <w:proofErr w:type="spellStart"/>
      <w:r w:rsidRPr="00D51870">
        <w:rPr>
          <w:lang w:val="es-ES_tradnl"/>
        </w:rPr>
        <w:t>advance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overcome</w:t>
      </w:r>
      <w:proofErr w:type="spellEnd"/>
      <w:r w:rsidRPr="00D51870">
        <w:rPr>
          <w:lang w:val="es-ES_tradnl"/>
        </w:rPr>
        <w:t xml:space="preserve"> </w:t>
      </w:r>
      <w:proofErr w:type="spellStart"/>
      <w:r w:rsidRPr="00D51870">
        <w:rPr>
          <w:lang w:val="es-ES_tradnl"/>
        </w:rPr>
        <w:t>this</w:t>
      </w:r>
      <w:proofErr w:type="spellEnd"/>
      <w:r w:rsidRPr="00D51870">
        <w:rPr>
          <w:lang w:val="es-ES_tradnl"/>
        </w:rPr>
        <w:t xml:space="preserve"> </w:t>
      </w:r>
      <w:proofErr w:type="spellStart"/>
      <w:r w:rsidRPr="00D51870">
        <w:rPr>
          <w:lang w:val="es-ES_tradnl"/>
        </w:rPr>
        <w:t>obstacle</w:t>
      </w:r>
      <w:proofErr w:type="spellEnd"/>
      <w:r w:rsidRPr="00D51870">
        <w:rPr>
          <w:lang w:val="es-ES_tradnl"/>
        </w:rPr>
        <w:t xml:space="preserve"> and </w:t>
      </w:r>
      <w:proofErr w:type="spellStart"/>
      <w:r w:rsidRPr="00D51870">
        <w:rPr>
          <w:lang w:val="es-ES_tradnl"/>
        </w:rPr>
        <w:t>to</w:t>
      </w:r>
      <w:proofErr w:type="spellEnd"/>
      <w:r w:rsidRPr="00D51870">
        <w:rPr>
          <w:lang w:val="es-ES_tradnl"/>
        </w:rPr>
        <w:t xml:space="preserve"> </w:t>
      </w:r>
      <w:proofErr w:type="spellStart"/>
      <w:r w:rsidRPr="00D51870">
        <w:rPr>
          <w:lang w:val="es-ES_tradnl"/>
        </w:rPr>
        <w:t>expand</w:t>
      </w:r>
      <w:proofErr w:type="spellEnd"/>
      <w:r w:rsidRPr="00D51870">
        <w:rPr>
          <w:lang w:val="es-ES_tradnl"/>
        </w:rPr>
        <w:t xml:space="preserve"> </w:t>
      </w:r>
      <w:proofErr w:type="spellStart"/>
      <w:r w:rsidRPr="00D51870">
        <w:rPr>
          <w:lang w:val="es-ES_tradnl"/>
        </w:rPr>
        <w:t>into</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world</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e-</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by</w:t>
      </w:r>
      <w:proofErr w:type="spellEnd"/>
      <w:r w:rsidRPr="00D51870">
        <w:rPr>
          <w:lang w:val="es-ES_tradnl"/>
        </w:rPr>
        <w:t xml:space="preserve"> </w:t>
      </w:r>
      <w:proofErr w:type="spellStart"/>
      <w:r w:rsidRPr="00D51870">
        <w:rPr>
          <w:lang w:val="es-ES_tradnl"/>
        </w:rPr>
        <w:t>offering</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users</w:t>
      </w:r>
      <w:proofErr w:type="spellEnd"/>
      <w:r w:rsidRPr="00D51870">
        <w:rPr>
          <w:lang w:val="es-ES_tradnl"/>
        </w:rPr>
        <w:t xml:space="preserve"> </w:t>
      </w:r>
      <w:proofErr w:type="spellStart"/>
      <w:r w:rsidRPr="00D51870">
        <w:rPr>
          <w:lang w:val="es-ES_tradnl"/>
        </w:rPr>
        <w:t>who</w:t>
      </w:r>
      <w:proofErr w:type="spellEnd"/>
      <w:r w:rsidRPr="00D51870">
        <w:rPr>
          <w:lang w:val="es-ES_tradnl"/>
        </w:rPr>
        <w:t xml:space="preserve"> </w:t>
      </w:r>
      <w:proofErr w:type="spellStart"/>
      <w:r w:rsidRPr="00D51870">
        <w:rPr>
          <w:lang w:val="es-ES_tradnl"/>
        </w:rPr>
        <w:t>register</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carry</w:t>
      </w:r>
      <w:proofErr w:type="spellEnd"/>
      <w:r w:rsidRPr="00D51870">
        <w:rPr>
          <w:lang w:val="es-ES_tradnl"/>
        </w:rPr>
        <w:t xml:space="preserve"> </w:t>
      </w:r>
      <w:proofErr w:type="spellStart"/>
      <w:r w:rsidRPr="00D51870">
        <w:rPr>
          <w:lang w:val="es-ES_tradnl"/>
        </w:rPr>
        <w:t>out</w:t>
      </w:r>
      <w:proofErr w:type="spellEnd"/>
      <w:r w:rsidRPr="00D51870">
        <w:rPr>
          <w:lang w:val="es-ES_tradnl"/>
        </w:rPr>
        <w:t xml:space="preserve"> </w:t>
      </w:r>
      <w:proofErr w:type="spellStart"/>
      <w:r w:rsidRPr="00D51870">
        <w:rPr>
          <w:lang w:val="es-ES_tradnl"/>
        </w:rPr>
        <w:t>this</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main</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used</w:t>
      </w:r>
      <w:proofErr w:type="spellEnd"/>
      <w:r w:rsidRPr="00D51870">
        <w:rPr>
          <w:lang w:val="es-ES_tradnl"/>
        </w:rPr>
        <w:t xml:space="preserve"> are Java, </w:t>
      </w:r>
      <w:proofErr w:type="spellStart"/>
      <w:r w:rsidRPr="00D51870">
        <w:rPr>
          <w:lang w:val="es-ES_tradnl"/>
        </w:rPr>
        <w:t>JavaFX</w:t>
      </w:r>
      <w:proofErr w:type="spellEnd"/>
      <w:r w:rsidRPr="00D51870">
        <w:rPr>
          <w:lang w:val="es-ES_tradnl"/>
        </w:rPr>
        <w:t xml:space="preserve"> and MySQL, </w:t>
      </w:r>
      <w:proofErr w:type="spellStart"/>
      <w:r w:rsidRPr="00D51870">
        <w:rPr>
          <w:lang w:val="es-ES_tradnl"/>
        </w:rPr>
        <w:t>making</w:t>
      </w:r>
      <w:proofErr w:type="spellEnd"/>
      <w:r w:rsidRPr="00D51870">
        <w:rPr>
          <w:lang w:val="es-ES_tradnl"/>
        </w:rPr>
        <w:t xml:space="preserve"> use </w:t>
      </w:r>
      <w:proofErr w:type="spellStart"/>
      <w:r w:rsidRPr="00D51870">
        <w:rPr>
          <w:lang w:val="es-ES_tradnl"/>
        </w:rPr>
        <w:t>of</w:t>
      </w:r>
      <w:proofErr w:type="spellEnd"/>
      <w:r w:rsidRPr="00D51870">
        <w:rPr>
          <w:lang w:val="es-ES_tradnl"/>
        </w:rPr>
        <w:t xml:space="preserve"> </w:t>
      </w:r>
      <w:proofErr w:type="spellStart"/>
      <w:r w:rsidRPr="00D51870">
        <w:rPr>
          <w:lang w:val="es-ES_tradnl"/>
        </w:rPr>
        <w:t>other</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carry</w:t>
      </w:r>
      <w:proofErr w:type="spellEnd"/>
      <w:r w:rsidRPr="00D51870">
        <w:rPr>
          <w:lang w:val="es-ES_tradnl"/>
        </w:rPr>
        <w:t xml:space="preserve"> </w:t>
      </w:r>
      <w:proofErr w:type="spellStart"/>
      <w:r w:rsidRPr="00D51870">
        <w:rPr>
          <w:lang w:val="es-ES_tradnl"/>
        </w:rPr>
        <w:t>out</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whole</w:t>
      </w:r>
      <w:proofErr w:type="spellEnd"/>
      <w:r w:rsidRPr="00D51870">
        <w:rPr>
          <w:lang w:val="es-ES_tradnl"/>
        </w:rPr>
        <w:t xml:space="preserve"> </w:t>
      </w:r>
      <w:proofErr w:type="spellStart"/>
      <w:r w:rsidRPr="00D51870">
        <w:rPr>
          <w:lang w:val="es-ES_tradnl"/>
        </w:rPr>
        <w:t>process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00035897">
        <w:rPr>
          <w:lang w:val="es-ES_tradnl"/>
        </w:rPr>
        <w:t>takes</w:t>
      </w:r>
      <w:proofErr w:type="spellEnd"/>
      <w:r w:rsidR="00035897">
        <w:rPr>
          <w:lang w:val="es-ES_tradnl"/>
        </w:rPr>
        <w:t xml:space="preserve"> </w:t>
      </w:r>
      <w:commentRangeStart w:id="4"/>
      <w:r w:rsidR="00035897">
        <w:rPr>
          <w:lang w:val="es-ES_tradnl"/>
        </w:rPr>
        <w:t>place</w:t>
      </w:r>
      <w:commentRangeEnd w:id="4"/>
      <w:r w:rsidR="00035897">
        <w:rPr>
          <w:rStyle w:val="Refdecomentario"/>
        </w:rPr>
        <w:commentReference w:id="4"/>
      </w:r>
      <w:r w:rsidRPr="00D51870">
        <w:rPr>
          <w:lang w:val="es-ES_tradnl"/>
        </w:rPr>
        <w:t xml:space="preserve"> in a software </w:t>
      </w:r>
      <w:proofErr w:type="spellStart"/>
      <w:r w:rsidRPr="00D51870">
        <w:rPr>
          <w:lang w:val="es-ES_tradnl"/>
        </w:rPr>
        <w:t>project</w:t>
      </w:r>
      <w:proofErr w:type="spellEnd"/>
      <w:r w:rsidRPr="00D51870">
        <w:rPr>
          <w:lang w:val="es-ES_tradnl"/>
        </w:rPr>
        <w:t xml:space="preserve">, </w:t>
      </w:r>
      <w:proofErr w:type="spellStart"/>
      <w:r w:rsidRPr="00D51870">
        <w:rPr>
          <w:lang w:val="es-ES_tradnl"/>
        </w:rPr>
        <w:t>always</w:t>
      </w:r>
      <w:proofErr w:type="spellEnd"/>
      <w:r w:rsidRPr="00D51870">
        <w:rPr>
          <w:lang w:val="es-ES_tradnl"/>
        </w:rPr>
        <w:t xml:space="preserve"> </w:t>
      </w:r>
      <w:proofErr w:type="spellStart"/>
      <w:r w:rsidRPr="00D51870">
        <w:rPr>
          <w:lang w:val="es-ES_tradnl"/>
        </w:rPr>
        <w:t>considering</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requirements</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a final </w:t>
      </w:r>
      <w:proofErr w:type="spellStart"/>
      <w:r w:rsidRPr="00D51870">
        <w:rPr>
          <w:lang w:val="es-ES_tradnl"/>
        </w:rPr>
        <w:t>degree</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w:t>
      </w:r>
    </w:p>
    <w:p w14:paraId="588D566F" w14:textId="77777777" w:rsidR="00D477CC" w:rsidRPr="00D51870" w:rsidRDefault="00D477CC" w:rsidP="00D421B9">
      <w:pPr>
        <w:spacing w:line="360" w:lineRule="auto"/>
        <w:jc w:val="both"/>
        <w:rPr>
          <w:lang w:val="es-ES_tradnl"/>
        </w:rPr>
      </w:pPr>
    </w:p>
    <w:p w14:paraId="4139B9CA" w14:textId="77777777" w:rsidR="00D477CC" w:rsidRPr="00D51870" w:rsidRDefault="00D477CC" w:rsidP="00D421B9">
      <w:pPr>
        <w:spacing w:line="360" w:lineRule="auto"/>
        <w:jc w:val="both"/>
        <w:rPr>
          <w:lang w:val="es-ES_tradnl"/>
        </w:rPr>
      </w:pPr>
      <w:proofErr w:type="spellStart"/>
      <w:r w:rsidRPr="00D51870">
        <w:rPr>
          <w:lang w:val="es-ES_tradnl"/>
        </w:rPr>
        <w:t>The</w:t>
      </w:r>
      <w:proofErr w:type="spellEnd"/>
      <w:r w:rsidRPr="00D51870">
        <w:rPr>
          <w:lang w:val="es-ES_tradnl"/>
        </w:rPr>
        <w:t xml:space="preserve"> final </w:t>
      </w:r>
      <w:proofErr w:type="spellStart"/>
      <w:r w:rsidRPr="00D51870">
        <w:rPr>
          <w:lang w:val="es-ES_tradnl"/>
        </w:rPr>
        <w:t>objective</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allow</w:t>
      </w:r>
      <w:proofErr w:type="spellEnd"/>
      <w:r w:rsidRPr="00D51870">
        <w:rPr>
          <w:lang w:val="es-ES_tradnl"/>
        </w:rPr>
        <w:t xml:space="preserve"> local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publish</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and break </w:t>
      </w:r>
      <w:proofErr w:type="spellStart"/>
      <w:r w:rsidRPr="00D51870">
        <w:rPr>
          <w:lang w:val="es-ES_tradnl"/>
        </w:rPr>
        <w:t>the</w:t>
      </w:r>
      <w:proofErr w:type="spellEnd"/>
      <w:r w:rsidRPr="00D51870">
        <w:rPr>
          <w:lang w:val="es-ES_tradnl"/>
        </w:rPr>
        <w:t xml:space="preserve"> </w:t>
      </w:r>
      <w:proofErr w:type="spellStart"/>
      <w:r w:rsidRPr="00D51870">
        <w:rPr>
          <w:lang w:val="es-ES_tradnl"/>
        </w:rPr>
        <w:t>wall</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separates</w:t>
      </w:r>
      <w:proofErr w:type="spellEnd"/>
      <w:r w:rsidRPr="00D51870">
        <w:rPr>
          <w:lang w:val="es-ES_tradnl"/>
        </w:rPr>
        <w:t xml:space="preserve"> </w:t>
      </w:r>
      <w:proofErr w:type="spellStart"/>
      <w:r w:rsidRPr="00D51870">
        <w:rPr>
          <w:lang w:val="es-ES_tradnl"/>
        </w:rPr>
        <w:t>them</w:t>
      </w:r>
      <w:proofErr w:type="spellEnd"/>
      <w:r w:rsidRPr="00D51870">
        <w:rPr>
          <w:lang w:val="es-ES_tradnl"/>
        </w:rPr>
        <w:t xml:space="preserve"> </w:t>
      </w:r>
      <w:proofErr w:type="spellStart"/>
      <w:r w:rsidRPr="00D51870">
        <w:rPr>
          <w:lang w:val="es-ES_tradnl"/>
        </w:rPr>
        <w:t>from</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Internet </w:t>
      </w:r>
      <w:proofErr w:type="spellStart"/>
      <w:r w:rsidRPr="00D51870">
        <w:rPr>
          <w:lang w:val="es-ES_tradnl"/>
        </w:rPr>
        <w:t>world</w:t>
      </w:r>
      <w:proofErr w:type="spellEnd"/>
      <w:r w:rsidRPr="00D51870">
        <w:rPr>
          <w:lang w:val="es-ES_tradnl"/>
        </w:rPr>
        <w:t xml:space="preserve">, </w:t>
      </w:r>
      <w:proofErr w:type="spellStart"/>
      <w:r w:rsidRPr="00D51870">
        <w:rPr>
          <w:lang w:val="es-ES_tradnl"/>
        </w:rPr>
        <w:t>mainly</w:t>
      </w:r>
      <w:proofErr w:type="spellEnd"/>
      <w:r w:rsidRPr="00D51870">
        <w:rPr>
          <w:lang w:val="es-ES_tradnl"/>
        </w:rPr>
        <w:t xml:space="preserve"> </w:t>
      </w:r>
      <w:proofErr w:type="spellStart"/>
      <w:r w:rsidRPr="00D51870">
        <w:rPr>
          <w:lang w:val="es-ES_tradnl"/>
        </w:rPr>
        <w:t>due</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rise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large</w:t>
      </w:r>
      <w:proofErr w:type="spellEnd"/>
      <w:r w:rsidRPr="00D51870">
        <w:rPr>
          <w:lang w:val="es-ES_tradnl"/>
        </w:rPr>
        <w:t xml:space="preserve"> </w:t>
      </w:r>
      <w:proofErr w:type="spellStart"/>
      <w:r w:rsidRPr="00D51870">
        <w:rPr>
          <w:lang w:val="es-ES_tradnl"/>
        </w:rPr>
        <w:t>brands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established</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business</w:t>
      </w:r>
      <w:proofErr w:type="spellEnd"/>
      <w:r w:rsidRPr="00D51870">
        <w:rPr>
          <w:lang w:val="es-ES_tradnl"/>
        </w:rPr>
        <w:t xml:space="preserve"> </w:t>
      </w:r>
      <w:proofErr w:type="spellStart"/>
      <w:r w:rsidRPr="00D51870">
        <w:rPr>
          <w:lang w:val="es-ES_tradnl"/>
        </w:rPr>
        <w:t>model</w:t>
      </w:r>
      <w:proofErr w:type="spellEnd"/>
      <w:r w:rsidRPr="00D51870">
        <w:rPr>
          <w:lang w:val="es-ES_tradnl"/>
        </w:rPr>
        <w:t xml:space="preserve"> in e-</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such</w:t>
      </w:r>
      <w:proofErr w:type="spellEnd"/>
      <w:r w:rsidRPr="00D51870">
        <w:rPr>
          <w:lang w:val="es-ES_tradnl"/>
        </w:rPr>
        <w:t xml:space="preserve"> as Amazon </w:t>
      </w:r>
      <w:proofErr w:type="spellStart"/>
      <w:r w:rsidRPr="00D51870">
        <w:rPr>
          <w:lang w:val="es-ES_tradnl"/>
        </w:rPr>
        <w:t>or</w:t>
      </w:r>
      <w:proofErr w:type="spellEnd"/>
      <w:r w:rsidRPr="00D51870">
        <w:rPr>
          <w:lang w:val="es-ES_tradnl"/>
        </w:rPr>
        <w:t xml:space="preserve"> eBay </w:t>
      </w:r>
      <w:proofErr w:type="spellStart"/>
      <w:r w:rsidRPr="00D51870">
        <w:rPr>
          <w:lang w:val="es-ES_tradnl"/>
        </w:rPr>
        <w:t>among</w:t>
      </w:r>
      <w:proofErr w:type="spellEnd"/>
      <w:r w:rsidRPr="00D51870">
        <w:rPr>
          <w:lang w:val="es-ES_tradnl"/>
        </w:rPr>
        <w:t xml:space="preserve"> </w:t>
      </w:r>
      <w:proofErr w:type="spellStart"/>
      <w:r w:rsidRPr="00D51870">
        <w:rPr>
          <w:lang w:val="es-ES_tradnl"/>
        </w:rPr>
        <w:t>others</w:t>
      </w:r>
      <w:proofErr w:type="spellEnd"/>
      <w:r w:rsidRPr="00D51870">
        <w:rPr>
          <w:lang w:val="es-ES_tradnl"/>
        </w:rPr>
        <w:t xml:space="preserve">, </w:t>
      </w:r>
      <w:proofErr w:type="spellStart"/>
      <w:r w:rsidRPr="00D51870">
        <w:rPr>
          <w:lang w:val="es-ES_tradnl"/>
        </w:rPr>
        <w:t>where</w:t>
      </w:r>
      <w:proofErr w:type="spellEnd"/>
      <w:r w:rsidRPr="00D51870">
        <w:rPr>
          <w:lang w:val="es-ES_tradnl"/>
        </w:rPr>
        <w:t xml:space="preserve"> a </w:t>
      </w:r>
      <w:proofErr w:type="spellStart"/>
      <w:r w:rsidRPr="00D51870">
        <w:rPr>
          <w:lang w:val="es-ES_tradnl"/>
        </w:rPr>
        <w:t>wide</w:t>
      </w:r>
      <w:proofErr w:type="spellEnd"/>
      <w:r w:rsidRPr="00D51870">
        <w:rPr>
          <w:lang w:val="es-ES_tradnl"/>
        </w:rPr>
        <w:t xml:space="preserve"> and diverse catalogue </w:t>
      </w:r>
      <w:proofErr w:type="spellStart"/>
      <w:r w:rsidRPr="00D51870">
        <w:rPr>
          <w:lang w:val="es-ES_tradnl"/>
        </w:rPr>
        <w:t>of</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offered</w:t>
      </w:r>
      <w:proofErr w:type="spellEnd"/>
      <w:r w:rsidRPr="00D51870">
        <w:rPr>
          <w:lang w:val="es-ES_tradnl"/>
        </w:rPr>
        <w:t xml:space="preserve">. In </w:t>
      </w:r>
      <w:proofErr w:type="spellStart"/>
      <w:r w:rsidRPr="00D51870">
        <w:rPr>
          <w:lang w:val="es-ES_tradnl"/>
        </w:rPr>
        <w:t>this</w:t>
      </w:r>
      <w:proofErr w:type="spellEnd"/>
      <w:r w:rsidRPr="00D51870">
        <w:rPr>
          <w:lang w:val="es-ES_tradnl"/>
        </w:rPr>
        <w:t xml:space="preserve"> </w:t>
      </w:r>
      <w:proofErr w:type="spellStart"/>
      <w:r w:rsidRPr="00D51870">
        <w:rPr>
          <w:lang w:val="es-ES_tradnl"/>
        </w:rPr>
        <w:t>way</w:t>
      </w:r>
      <w:proofErr w:type="spellEnd"/>
      <w:r w:rsidRPr="00D51870">
        <w:rPr>
          <w:lang w:val="es-ES_tradnl"/>
        </w:rPr>
        <w:t xml:space="preserve">, </w:t>
      </w:r>
      <w:proofErr w:type="spellStart"/>
      <w:r w:rsidRPr="00D51870">
        <w:rPr>
          <w:lang w:val="es-ES_tradnl"/>
        </w:rPr>
        <w:t>users</w:t>
      </w:r>
      <w:proofErr w:type="spellEnd"/>
      <w:r w:rsidRPr="00D51870">
        <w:rPr>
          <w:lang w:val="es-ES_tradnl"/>
        </w:rPr>
        <w:t xml:space="preserve"> </w:t>
      </w:r>
      <w:proofErr w:type="spellStart"/>
      <w:r w:rsidRPr="00D51870">
        <w:rPr>
          <w:lang w:val="es-ES_tradnl"/>
        </w:rPr>
        <w:t>will</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opportunity</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make</w:t>
      </w:r>
      <w:proofErr w:type="spellEnd"/>
      <w:r w:rsidRPr="00D51870">
        <w:rPr>
          <w:lang w:val="es-ES_tradnl"/>
        </w:rPr>
        <w:t xml:space="preserve"> </w:t>
      </w:r>
      <w:proofErr w:type="spellStart"/>
      <w:r w:rsidRPr="00D51870">
        <w:rPr>
          <w:lang w:val="es-ES_tradnl"/>
        </w:rPr>
        <w:t>purchases</w:t>
      </w:r>
      <w:proofErr w:type="spellEnd"/>
      <w:r w:rsidRPr="00D51870">
        <w:rPr>
          <w:lang w:val="es-ES_tradnl"/>
        </w:rPr>
        <w:t xml:space="preserve"> in local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are </w:t>
      </w:r>
      <w:proofErr w:type="spellStart"/>
      <w:r w:rsidRPr="00D51870">
        <w:rPr>
          <w:lang w:val="es-ES_tradnl"/>
        </w:rPr>
        <w:t>registered</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contributing</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an</w:t>
      </w:r>
      <w:proofErr w:type="spellEnd"/>
      <w:r w:rsidRPr="00D51870">
        <w:rPr>
          <w:lang w:val="es-ES_tradnl"/>
        </w:rPr>
        <w:t xml:space="preserve"> </w:t>
      </w:r>
      <w:proofErr w:type="spellStart"/>
      <w:r w:rsidRPr="00D51870">
        <w:rPr>
          <w:lang w:val="es-ES_tradnl"/>
        </w:rPr>
        <w:t>increase</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number</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sales in </w:t>
      </w:r>
      <w:proofErr w:type="spellStart"/>
      <w:r w:rsidRPr="00D51870">
        <w:rPr>
          <w:lang w:val="es-ES_tradnl"/>
        </w:rPr>
        <w:t>commerce</w:t>
      </w:r>
      <w:proofErr w:type="spellEnd"/>
      <w:r w:rsidRPr="00D51870">
        <w:rPr>
          <w:lang w:val="es-ES_tradnl"/>
        </w:rPr>
        <w:t>.</w:t>
      </w:r>
    </w:p>
    <w:p w14:paraId="5E994F93" w14:textId="77777777" w:rsidR="00D477CC" w:rsidRPr="00D51870" w:rsidRDefault="00D477CC" w:rsidP="00D477CC">
      <w:pPr>
        <w:jc w:val="both"/>
        <w:rPr>
          <w:lang w:val="es-ES_tradnl"/>
        </w:rPr>
      </w:pPr>
    </w:p>
    <w:p w14:paraId="58429705" w14:textId="600A29B8" w:rsidR="00191C4D" w:rsidRPr="00D51870" w:rsidRDefault="00AB1323" w:rsidP="00DC0C57">
      <w:pPr>
        <w:jc w:val="both"/>
        <w:rPr>
          <w:b/>
          <w:lang w:val="es-ES_tradnl"/>
        </w:rPr>
        <w:sectPr w:rsidR="00191C4D" w:rsidRPr="00D51870" w:rsidSect="00AB2B1B">
          <w:headerReference w:type="default" r:id="rId16"/>
          <w:pgSz w:w="11900" w:h="16840"/>
          <w:pgMar w:top="1418" w:right="1418" w:bottom="1418" w:left="1418" w:header="720" w:footer="720" w:gutter="0"/>
          <w:pgNumType w:start="1"/>
          <w:cols w:space="720"/>
          <w:noEndnote/>
          <w:docGrid w:linePitch="326"/>
        </w:sectPr>
      </w:pPr>
      <w:proofErr w:type="spellStart"/>
      <w:r w:rsidRPr="00D51870">
        <w:rPr>
          <w:b/>
          <w:sz w:val="28"/>
          <w:lang w:val="es-ES_tradnl"/>
        </w:rPr>
        <w:t>Keywords</w:t>
      </w:r>
      <w:proofErr w:type="spellEnd"/>
      <w:r w:rsidRPr="00D51870">
        <w:rPr>
          <w:b/>
          <w:sz w:val="28"/>
          <w:lang w:val="es-ES_tradnl"/>
        </w:rPr>
        <w:t>:</w:t>
      </w:r>
      <w:r w:rsidRPr="00D51870">
        <w:rPr>
          <w:b/>
          <w:lang w:val="es-ES_tradnl"/>
        </w:rPr>
        <w:t xml:space="preserve">  </w:t>
      </w:r>
      <w:r w:rsidR="00D477CC" w:rsidRPr="00D51870">
        <w:rPr>
          <w:b/>
          <w:lang w:val="es-ES_tradnl"/>
        </w:rPr>
        <w:t xml:space="preserve">Java, </w:t>
      </w:r>
      <w:proofErr w:type="spellStart"/>
      <w:r w:rsidR="00D477CC" w:rsidRPr="00D51870">
        <w:rPr>
          <w:b/>
          <w:lang w:val="es-ES_tradnl"/>
        </w:rPr>
        <w:t>JavaFX</w:t>
      </w:r>
      <w:proofErr w:type="spellEnd"/>
      <w:r w:rsidR="00D477CC" w:rsidRPr="00D51870">
        <w:rPr>
          <w:b/>
          <w:lang w:val="es-ES_tradnl"/>
        </w:rPr>
        <w:t xml:space="preserve">, </w:t>
      </w:r>
      <w:proofErr w:type="spellStart"/>
      <w:r w:rsidR="00D477CC" w:rsidRPr="00D51870">
        <w:rPr>
          <w:b/>
          <w:lang w:val="es-ES_tradnl"/>
        </w:rPr>
        <w:t>SceneBuilder</w:t>
      </w:r>
      <w:proofErr w:type="spellEnd"/>
      <w:r w:rsidR="00D477CC" w:rsidRPr="00D51870">
        <w:rPr>
          <w:b/>
          <w:lang w:val="es-ES_tradnl"/>
        </w:rPr>
        <w:t xml:space="preserve">, </w:t>
      </w:r>
      <w:proofErr w:type="spellStart"/>
      <w:r w:rsidR="00D477CC" w:rsidRPr="00D51870">
        <w:rPr>
          <w:b/>
          <w:lang w:val="es-ES_tradnl"/>
        </w:rPr>
        <w:t>database</w:t>
      </w:r>
      <w:proofErr w:type="spellEnd"/>
      <w:r w:rsidR="00D477CC" w:rsidRPr="00D51870">
        <w:rPr>
          <w:b/>
          <w:lang w:val="es-ES_tradnl"/>
        </w:rPr>
        <w:t>, use case</w:t>
      </w:r>
      <w:r w:rsidR="000C63C9" w:rsidRPr="00D51870">
        <w:rPr>
          <w:b/>
          <w:lang w:val="es-ES_tradnl"/>
        </w:rPr>
        <w:t xml:space="preserve">, </w:t>
      </w:r>
      <w:proofErr w:type="spellStart"/>
      <w:r w:rsidR="000C63C9" w:rsidRPr="00D51870">
        <w:rPr>
          <w:b/>
          <w:lang w:val="es-ES_tradnl"/>
        </w:rPr>
        <w:t>requirement</w:t>
      </w:r>
      <w:r w:rsidR="00EC3A2E" w:rsidRPr="00D51870">
        <w:rPr>
          <w:b/>
          <w:lang w:val="es-ES_tradnl"/>
        </w:rPr>
        <w:t>s</w:t>
      </w:r>
      <w:proofErr w:type="spellEnd"/>
      <w:r w:rsidR="00874DDA" w:rsidRPr="00D51870">
        <w:rPr>
          <w:b/>
          <w:lang w:val="es-ES_tradnl"/>
        </w:rPr>
        <w:t>.</w:t>
      </w:r>
    </w:p>
    <w:p w14:paraId="747FB2A2" w14:textId="61F4F540" w:rsidR="00917B69" w:rsidRPr="00D51870" w:rsidRDefault="00917B69" w:rsidP="00917B69">
      <w:pPr>
        <w:jc w:val="both"/>
        <w:rPr>
          <w:lang w:val="es-ES_tradnl"/>
        </w:rPr>
      </w:pPr>
    </w:p>
    <w:p w14:paraId="180E5B9A" w14:textId="0B5D53A9" w:rsidR="00917B69" w:rsidRPr="00D51870" w:rsidRDefault="00917B69" w:rsidP="001D6BB7">
      <w:pPr>
        <w:pStyle w:val="Capitulo"/>
        <w:rPr>
          <w:lang w:val="es-ES_tradnl"/>
        </w:rPr>
      </w:pPr>
      <w:bookmarkStart w:id="5" w:name="_Toc143454642"/>
      <w:r w:rsidRPr="00D51870">
        <w:rPr>
          <w:lang w:val="es-ES_tradnl"/>
        </w:rPr>
        <w:t>Índice</w:t>
      </w:r>
      <w:bookmarkEnd w:id="5"/>
    </w:p>
    <w:p w14:paraId="64570E8E" w14:textId="151C4C39" w:rsidR="00476F37" w:rsidRDefault="00CB0636">
      <w:pPr>
        <w:pStyle w:val="TDC1"/>
        <w:tabs>
          <w:tab w:val="right" w:leader="dot" w:pos="9054"/>
        </w:tabs>
        <w:rPr>
          <w:rFonts w:eastAsiaTheme="minorEastAsia"/>
          <w:b w:val="0"/>
          <w:noProof/>
          <w:kern w:val="2"/>
          <w:sz w:val="22"/>
          <w:szCs w:val="22"/>
          <w:lang w:eastAsia="es-ES"/>
          <w14:ligatures w14:val="standardContextual"/>
        </w:rPr>
      </w:pPr>
      <w:r w:rsidRPr="00D51870">
        <w:rPr>
          <w:rFonts w:ascii="Latin Modern Roman 12" w:hAnsi="Latin Modern Roman 12"/>
          <w:lang w:val="es-ES_tradnl"/>
        </w:rPr>
        <w:fldChar w:fldCharType="begin"/>
      </w:r>
      <w:r w:rsidRPr="00D51870">
        <w:rPr>
          <w:rFonts w:ascii="Latin Modern Roman 12" w:hAnsi="Latin Modern Roman 12"/>
          <w:lang w:val="es-ES_tradnl"/>
        </w:rPr>
        <w:instrText xml:space="preserve"> TOC \o "1-3" </w:instrText>
      </w:r>
      <w:r w:rsidRPr="00D51870">
        <w:rPr>
          <w:rFonts w:ascii="Latin Modern Roman 12" w:hAnsi="Latin Modern Roman 12"/>
          <w:lang w:val="es-ES_tradnl"/>
        </w:rPr>
        <w:fldChar w:fldCharType="separate"/>
      </w:r>
      <w:r w:rsidR="00476F37" w:rsidRPr="008F3E99">
        <w:rPr>
          <w:noProof/>
          <w:lang w:val="es-ES_tradnl"/>
        </w:rPr>
        <w:t>Resumen</w:t>
      </w:r>
      <w:r w:rsidR="00476F37">
        <w:rPr>
          <w:noProof/>
        </w:rPr>
        <w:tab/>
      </w:r>
      <w:r w:rsidR="00476F37">
        <w:rPr>
          <w:noProof/>
        </w:rPr>
        <w:fldChar w:fldCharType="begin"/>
      </w:r>
      <w:r w:rsidR="00476F37">
        <w:rPr>
          <w:noProof/>
        </w:rPr>
        <w:instrText xml:space="preserve"> PAGEREF _Toc143454640 \h </w:instrText>
      </w:r>
      <w:r w:rsidR="00476F37">
        <w:rPr>
          <w:noProof/>
        </w:rPr>
      </w:r>
      <w:r w:rsidR="00476F37">
        <w:rPr>
          <w:noProof/>
        </w:rPr>
        <w:fldChar w:fldCharType="separate"/>
      </w:r>
      <w:r w:rsidR="00476F37">
        <w:rPr>
          <w:noProof/>
        </w:rPr>
        <w:t>1</w:t>
      </w:r>
      <w:r w:rsidR="00476F37">
        <w:rPr>
          <w:noProof/>
        </w:rPr>
        <w:fldChar w:fldCharType="end"/>
      </w:r>
    </w:p>
    <w:p w14:paraId="7AD6517F" w14:textId="4C94ACF2"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Abstract</w:t>
      </w:r>
      <w:r>
        <w:rPr>
          <w:noProof/>
        </w:rPr>
        <w:tab/>
      </w:r>
      <w:r>
        <w:rPr>
          <w:noProof/>
        </w:rPr>
        <w:fldChar w:fldCharType="begin"/>
      </w:r>
      <w:r>
        <w:rPr>
          <w:noProof/>
        </w:rPr>
        <w:instrText xml:space="preserve"> PAGEREF _Toc143454641 \h </w:instrText>
      </w:r>
      <w:r>
        <w:rPr>
          <w:noProof/>
        </w:rPr>
      </w:r>
      <w:r>
        <w:rPr>
          <w:noProof/>
        </w:rPr>
        <w:fldChar w:fldCharType="separate"/>
      </w:r>
      <w:r>
        <w:rPr>
          <w:noProof/>
        </w:rPr>
        <w:t>1</w:t>
      </w:r>
      <w:r>
        <w:rPr>
          <w:noProof/>
        </w:rPr>
        <w:fldChar w:fldCharType="end"/>
      </w:r>
    </w:p>
    <w:p w14:paraId="0B017545" w14:textId="205CE439"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Índice</w:t>
      </w:r>
      <w:r>
        <w:rPr>
          <w:noProof/>
        </w:rPr>
        <w:tab/>
      </w:r>
      <w:r>
        <w:rPr>
          <w:noProof/>
        </w:rPr>
        <w:fldChar w:fldCharType="begin"/>
      </w:r>
      <w:r>
        <w:rPr>
          <w:noProof/>
        </w:rPr>
        <w:instrText xml:space="preserve"> PAGEREF _Toc143454642 \h </w:instrText>
      </w:r>
      <w:r>
        <w:rPr>
          <w:noProof/>
        </w:rPr>
      </w:r>
      <w:r>
        <w:rPr>
          <w:noProof/>
        </w:rPr>
        <w:fldChar w:fldCharType="separate"/>
      </w:r>
      <w:r>
        <w:rPr>
          <w:noProof/>
        </w:rPr>
        <w:t>1</w:t>
      </w:r>
      <w:r>
        <w:rPr>
          <w:noProof/>
        </w:rPr>
        <w:fldChar w:fldCharType="end"/>
      </w:r>
    </w:p>
    <w:p w14:paraId="51FC7C8E" w14:textId="7147F41F"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Introducción</w:t>
      </w:r>
      <w:r>
        <w:rPr>
          <w:noProof/>
        </w:rPr>
        <w:tab/>
      </w:r>
      <w:r>
        <w:rPr>
          <w:noProof/>
        </w:rPr>
        <w:fldChar w:fldCharType="begin"/>
      </w:r>
      <w:r>
        <w:rPr>
          <w:noProof/>
        </w:rPr>
        <w:instrText xml:space="preserve"> PAGEREF _Toc143454643 \h </w:instrText>
      </w:r>
      <w:r>
        <w:rPr>
          <w:noProof/>
        </w:rPr>
      </w:r>
      <w:r>
        <w:rPr>
          <w:noProof/>
        </w:rPr>
        <w:fldChar w:fldCharType="separate"/>
      </w:r>
      <w:r>
        <w:rPr>
          <w:noProof/>
        </w:rPr>
        <w:t>1</w:t>
      </w:r>
      <w:r>
        <w:rPr>
          <w:noProof/>
        </w:rPr>
        <w:fldChar w:fldCharType="end"/>
      </w:r>
    </w:p>
    <w:p w14:paraId="5E433F08" w14:textId="388213C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1.1 Motivación</w:t>
      </w:r>
      <w:r>
        <w:rPr>
          <w:noProof/>
        </w:rPr>
        <w:tab/>
      </w:r>
      <w:r>
        <w:rPr>
          <w:noProof/>
        </w:rPr>
        <w:fldChar w:fldCharType="begin"/>
      </w:r>
      <w:r>
        <w:rPr>
          <w:noProof/>
        </w:rPr>
        <w:instrText xml:space="preserve"> PAGEREF _Toc143454644 \h </w:instrText>
      </w:r>
      <w:r>
        <w:rPr>
          <w:noProof/>
        </w:rPr>
      </w:r>
      <w:r>
        <w:rPr>
          <w:noProof/>
        </w:rPr>
        <w:fldChar w:fldCharType="separate"/>
      </w:r>
      <w:r>
        <w:rPr>
          <w:noProof/>
        </w:rPr>
        <w:t>1</w:t>
      </w:r>
      <w:r>
        <w:rPr>
          <w:noProof/>
        </w:rPr>
        <w:fldChar w:fldCharType="end"/>
      </w:r>
    </w:p>
    <w:p w14:paraId="54D601E1" w14:textId="441F23E8"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1.2 Objetivos</w:t>
      </w:r>
      <w:r>
        <w:rPr>
          <w:noProof/>
        </w:rPr>
        <w:tab/>
      </w:r>
      <w:r>
        <w:rPr>
          <w:noProof/>
        </w:rPr>
        <w:fldChar w:fldCharType="begin"/>
      </w:r>
      <w:r>
        <w:rPr>
          <w:noProof/>
        </w:rPr>
        <w:instrText xml:space="preserve"> PAGEREF _Toc143454645 \h </w:instrText>
      </w:r>
      <w:r>
        <w:rPr>
          <w:noProof/>
        </w:rPr>
      </w:r>
      <w:r>
        <w:rPr>
          <w:noProof/>
        </w:rPr>
        <w:fldChar w:fldCharType="separate"/>
      </w:r>
      <w:r>
        <w:rPr>
          <w:noProof/>
        </w:rPr>
        <w:t>2</w:t>
      </w:r>
      <w:r>
        <w:rPr>
          <w:noProof/>
        </w:rPr>
        <w:fldChar w:fldCharType="end"/>
      </w:r>
    </w:p>
    <w:p w14:paraId="3112E4C3" w14:textId="17FEE5C1"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1.3 Estructura de la memoria</w:t>
      </w:r>
      <w:r>
        <w:rPr>
          <w:noProof/>
        </w:rPr>
        <w:tab/>
      </w:r>
      <w:r>
        <w:rPr>
          <w:noProof/>
        </w:rPr>
        <w:fldChar w:fldCharType="begin"/>
      </w:r>
      <w:r>
        <w:rPr>
          <w:noProof/>
        </w:rPr>
        <w:instrText xml:space="preserve"> PAGEREF _Toc143454646 \h </w:instrText>
      </w:r>
      <w:r>
        <w:rPr>
          <w:noProof/>
        </w:rPr>
      </w:r>
      <w:r>
        <w:rPr>
          <w:noProof/>
        </w:rPr>
        <w:fldChar w:fldCharType="separate"/>
      </w:r>
      <w:r>
        <w:rPr>
          <w:noProof/>
        </w:rPr>
        <w:t>2</w:t>
      </w:r>
      <w:r>
        <w:rPr>
          <w:noProof/>
        </w:rPr>
        <w:fldChar w:fldCharType="end"/>
      </w:r>
    </w:p>
    <w:p w14:paraId="3CDEE661" w14:textId="52370C0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1.4 Tecnologías de desarrollo</w:t>
      </w:r>
      <w:r>
        <w:rPr>
          <w:noProof/>
        </w:rPr>
        <w:tab/>
      </w:r>
      <w:r>
        <w:rPr>
          <w:noProof/>
        </w:rPr>
        <w:fldChar w:fldCharType="begin"/>
      </w:r>
      <w:r>
        <w:rPr>
          <w:noProof/>
        </w:rPr>
        <w:instrText xml:space="preserve"> PAGEREF _Toc143454647 \h </w:instrText>
      </w:r>
      <w:r>
        <w:rPr>
          <w:noProof/>
        </w:rPr>
      </w:r>
      <w:r>
        <w:rPr>
          <w:noProof/>
        </w:rPr>
        <w:fldChar w:fldCharType="separate"/>
      </w:r>
      <w:r>
        <w:rPr>
          <w:noProof/>
        </w:rPr>
        <w:t>3</w:t>
      </w:r>
      <w:r>
        <w:rPr>
          <w:noProof/>
        </w:rPr>
        <w:fldChar w:fldCharType="end"/>
      </w:r>
    </w:p>
    <w:p w14:paraId="4E38F366" w14:textId="5FC23CEF"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1.5 Metodología de trabajo</w:t>
      </w:r>
      <w:r>
        <w:rPr>
          <w:noProof/>
        </w:rPr>
        <w:tab/>
      </w:r>
      <w:r>
        <w:rPr>
          <w:noProof/>
        </w:rPr>
        <w:fldChar w:fldCharType="begin"/>
      </w:r>
      <w:r>
        <w:rPr>
          <w:noProof/>
        </w:rPr>
        <w:instrText xml:space="preserve"> PAGEREF _Toc143454648 \h </w:instrText>
      </w:r>
      <w:r>
        <w:rPr>
          <w:noProof/>
        </w:rPr>
      </w:r>
      <w:r>
        <w:rPr>
          <w:noProof/>
        </w:rPr>
        <w:fldChar w:fldCharType="separate"/>
      </w:r>
      <w:r>
        <w:rPr>
          <w:noProof/>
        </w:rPr>
        <w:t>4</w:t>
      </w:r>
      <w:r>
        <w:rPr>
          <w:noProof/>
        </w:rPr>
        <w:fldChar w:fldCharType="end"/>
      </w:r>
    </w:p>
    <w:p w14:paraId="79DE79ED" w14:textId="45B8884E"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Análisis</w:t>
      </w:r>
      <w:r>
        <w:rPr>
          <w:noProof/>
        </w:rPr>
        <w:tab/>
      </w:r>
      <w:r>
        <w:rPr>
          <w:noProof/>
        </w:rPr>
        <w:fldChar w:fldCharType="begin"/>
      </w:r>
      <w:r>
        <w:rPr>
          <w:noProof/>
        </w:rPr>
        <w:instrText xml:space="preserve"> PAGEREF _Toc143454649 \h </w:instrText>
      </w:r>
      <w:r>
        <w:rPr>
          <w:noProof/>
        </w:rPr>
      </w:r>
      <w:r>
        <w:rPr>
          <w:noProof/>
        </w:rPr>
        <w:fldChar w:fldCharType="separate"/>
      </w:r>
      <w:r>
        <w:rPr>
          <w:noProof/>
        </w:rPr>
        <w:t>5</w:t>
      </w:r>
      <w:r>
        <w:rPr>
          <w:noProof/>
        </w:rPr>
        <w:fldChar w:fldCharType="end"/>
      </w:r>
    </w:p>
    <w:p w14:paraId="66F86C2F" w14:textId="3DCA53E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2.1 Obtención de requisitos</w:t>
      </w:r>
      <w:r>
        <w:rPr>
          <w:noProof/>
        </w:rPr>
        <w:tab/>
      </w:r>
      <w:r>
        <w:rPr>
          <w:noProof/>
        </w:rPr>
        <w:fldChar w:fldCharType="begin"/>
      </w:r>
      <w:r>
        <w:rPr>
          <w:noProof/>
        </w:rPr>
        <w:instrText xml:space="preserve"> PAGEREF _Toc143454650 \h </w:instrText>
      </w:r>
      <w:r>
        <w:rPr>
          <w:noProof/>
        </w:rPr>
      </w:r>
      <w:r>
        <w:rPr>
          <w:noProof/>
        </w:rPr>
        <w:fldChar w:fldCharType="separate"/>
      </w:r>
      <w:r>
        <w:rPr>
          <w:noProof/>
        </w:rPr>
        <w:t>5</w:t>
      </w:r>
      <w:r>
        <w:rPr>
          <w:noProof/>
        </w:rPr>
        <w:fldChar w:fldCharType="end"/>
      </w:r>
    </w:p>
    <w:p w14:paraId="635B4746" w14:textId="31A40BD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2.2 Actores</w:t>
      </w:r>
      <w:r>
        <w:rPr>
          <w:noProof/>
        </w:rPr>
        <w:tab/>
      </w:r>
      <w:r>
        <w:rPr>
          <w:noProof/>
        </w:rPr>
        <w:fldChar w:fldCharType="begin"/>
      </w:r>
      <w:r>
        <w:rPr>
          <w:noProof/>
        </w:rPr>
        <w:instrText xml:space="preserve"> PAGEREF _Toc143454651 \h </w:instrText>
      </w:r>
      <w:r>
        <w:rPr>
          <w:noProof/>
        </w:rPr>
      </w:r>
      <w:r>
        <w:rPr>
          <w:noProof/>
        </w:rPr>
        <w:fldChar w:fldCharType="separate"/>
      </w:r>
      <w:r>
        <w:rPr>
          <w:noProof/>
        </w:rPr>
        <w:t>6</w:t>
      </w:r>
      <w:r>
        <w:rPr>
          <w:noProof/>
        </w:rPr>
        <w:fldChar w:fldCharType="end"/>
      </w:r>
    </w:p>
    <w:p w14:paraId="3FCA4077" w14:textId="7871F8CF"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2.3 Requisitos funcionales</w:t>
      </w:r>
      <w:r>
        <w:rPr>
          <w:noProof/>
        </w:rPr>
        <w:tab/>
      </w:r>
      <w:r>
        <w:rPr>
          <w:noProof/>
        </w:rPr>
        <w:fldChar w:fldCharType="begin"/>
      </w:r>
      <w:r>
        <w:rPr>
          <w:noProof/>
        </w:rPr>
        <w:instrText xml:space="preserve"> PAGEREF _Toc143454652 \h </w:instrText>
      </w:r>
      <w:r>
        <w:rPr>
          <w:noProof/>
        </w:rPr>
      </w:r>
      <w:r>
        <w:rPr>
          <w:noProof/>
        </w:rPr>
        <w:fldChar w:fldCharType="separate"/>
      </w:r>
      <w:r>
        <w:rPr>
          <w:noProof/>
        </w:rPr>
        <w:t>6</w:t>
      </w:r>
      <w:r>
        <w:rPr>
          <w:noProof/>
        </w:rPr>
        <w:fldChar w:fldCharType="end"/>
      </w:r>
    </w:p>
    <w:p w14:paraId="4D17EE9F" w14:textId="3A08C285"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2.3.1 Requisitos administrador</w:t>
      </w:r>
      <w:r>
        <w:rPr>
          <w:noProof/>
        </w:rPr>
        <w:tab/>
      </w:r>
      <w:r>
        <w:rPr>
          <w:noProof/>
        </w:rPr>
        <w:fldChar w:fldCharType="begin"/>
      </w:r>
      <w:r>
        <w:rPr>
          <w:noProof/>
        </w:rPr>
        <w:instrText xml:space="preserve"> PAGEREF _Toc143454653 \h </w:instrText>
      </w:r>
      <w:r>
        <w:rPr>
          <w:noProof/>
        </w:rPr>
      </w:r>
      <w:r>
        <w:rPr>
          <w:noProof/>
        </w:rPr>
        <w:fldChar w:fldCharType="separate"/>
      </w:r>
      <w:r>
        <w:rPr>
          <w:noProof/>
        </w:rPr>
        <w:t>6</w:t>
      </w:r>
      <w:r>
        <w:rPr>
          <w:noProof/>
        </w:rPr>
        <w:fldChar w:fldCharType="end"/>
      </w:r>
    </w:p>
    <w:p w14:paraId="2A2A17FD" w14:textId="775E327F"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2.3.2 Requisitos del cliente</w:t>
      </w:r>
      <w:r>
        <w:rPr>
          <w:noProof/>
        </w:rPr>
        <w:tab/>
      </w:r>
      <w:r>
        <w:rPr>
          <w:noProof/>
        </w:rPr>
        <w:fldChar w:fldCharType="begin"/>
      </w:r>
      <w:r>
        <w:rPr>
          <w:noProof/>
        </w:rPr>
        <w:instrText xml:space="preserve"> PAGEREF _Toc143454654 \h </w:instrText>
      </w:r>
      <w:r>
        <w:rPr>
          <w:noProof/>
        </w:rPr>
      </w:r>
      <w:r>
        <w:rPr>
          <w:noProof/>
        </w:rPr>
        <w:fldChar w:fldCharType="separate"/>
      </w:r>
      <w:r>
        <w:rPr>
          <w:noProof/>
        </w:rPr>
        <w:t>9</w:t>
      </w:r>
      <w:r>
        <w:rPr>
          <w:noProof/>
        </w:rPr>
        <w:fldChar w:fldCharType="end"/>
      </w:r>
    </w:p>
    <w:p w14:paraId="2BE710AA" w14:textId="4296CE0A"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2.3.3 Requisitos del comercio</w:t>
      </w:r>
      <w:r>
        <w:rPr>
          <w:noProof/>
        </w:rPr>
        <w:tab/>
      </w:r>
      <w:r>
        <w:rPr>
          <w:noProof/>
        </w:rPr>
        <w:fldChar w:fldCharType="begin"/>
      </w:r>
      <w:r>
        <w:rPr>
          <w:noProof/>
        </w:rPr>
        <w:instrText xml:space="preserve"> PAGEREF _Toc143454655 \h </w:instrText>
      </w:r>
      <w:r>
        <w:rPr>
          <w:noProof/>
        </w:rPr>
      </w:r>
      <w:r>
        <w:rPr>
          <w:noProof/>
        </w:rPr>
        <w:fldChar w:fldCharType="separate"/>
      </w:r>
      <w:r>
        <w:rPr>
          <w:noProof/>
        </w:rPr>
        <w:t>11</w:t>
      </w:r>
      <w:r>
        <w:rPr>
          <w:noProof/>
        </w:rPr>
        <w:fldChar w:fldCharType="end"/>
      </w:r>
    </w:p>
    <w:p w14:paraId="5A7715BC" w14:textId="53BD52ED"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2.3.4 Requisitos usuario anónimo</w:t>
      </w:r>
      <w:r>
        <w:rPr>
          <w:noProof/>
        </w:rPr>
        <w:tab/>
      </w:r>
      <w:r>
        <w:rPr>
          <w:noProof/>
        </w:rPr>
        <w:fldChar w:fldCharType="begin"/>
      </w:r>
      <w:r>
        <w:rPr>
          <w:noProof/>
        </w:rPr>
        <w:instrText xml:space="preserve"> PAGEREF _Toc143454656 \h </w:instrText>
      </w:r>
      <w:r>
        <w:rPr>
          <w:noProof/>
        </w:rPr>
      </w:r>
      <w:r>
        <w:rPr>
          <w:noProof/>
        </w:rPr>
        <w:fldChar w:fldCharType="separate"/>
      </w:r>
      <w:r>
        <w:rPr>
          <w:noProof/>
        </w:rPr>
        <w:t>13</w:t>
      </w:r>
      <w:r>
        <w:rPr>
          <w:noProof/>
        </w:rPr>
        <w:fldChar w:fldCharType="end"/>
      </w:r>
    </w:p>
    <w:p w14:paraId="2589AE2E" w14:textId="2D7AD280"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2.4 Requisitos no funcionales</w:t>
      </w:r>
      <w:r>
        <w:rPr>
          <w:noProof/>
        </w:rPr>
        <w:tab/>
      </w:r>
      <w:r>
        <w:rPr>
          <w:noProof/>
        </w:rPr>
        <w:fldChar w:fldCharType="begin"/>
      </w:r>
      <w:r>
        <w:rPr>
          <w:noProof/>
        </w:rPr>
        <w:instrText xml:space="preserve"> PAGEREF _Toc143454657 \h </w:instrText>
      </w:r>
      <w:r>
        <w:rPr>
          <w:noProof/>
        </w:rPr>
      </w:r>
      <w:r>
        <w:rPr>
          <w:noProof/>
        </w:rPr>
        <w:fldChar w:fldCharType="separate"/>
      </w:r>
      <w:r>
        <w:rPr>
          <w:noProof/>
        </w:rPr>
        <w:t>14</w:t>
      </w:r>
      <w:r>
        <w:rPr>
          <w:noProof/>
        </w:rPr>
        <w:fldChar w:fldCharType="end"/>
      </w:r>
    </w:p>
    <w:p w14:paraId="2DEBEF3B" w14:textId="495EF410"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2.5 Requisitos a futuro</w:t>
      </w:r>
      <w:r>
        <w:rPr>
          <w:noProof/>
        </w:rPr>
        <w:tab/>
      </w:r>
      <w:r>
        <w:rPr>
          <w:noProof/>
        </w:rPr>
        <w:fldChar w:fldCharType="begin"/>
      </w:r>
      <w:r>
        <w:rPr>
          <w:noProof/>
        </w:rPr>
        <w:instrText xml:space="preserve"> PAGEREF _Toc143454658 \h </w:instrText>
      </w:r>
      <w:r>
        <w:rPr>
          <w:noProof/>
        </w:rPr>
      </w:r>
      <w:r>
        <w:rPr>
          <w:noProof/>
        </w:rPr>
        <w:fldChar w:fldCharType="separate"/>
      </w:r>
      <w:r>
        <w:rPr>
          <w:noProof/>
        </w:rPr>
        <w:t>16</w:t>
      </w:r>
      <w:r>
        <w:rPr>
          <w:noProof/>
        </w:rPr>
        <w:fldChar w:fldCharType="end"/>
      </w:r>
    </w:p>
    <w:p w14:paraId="4F458013" w14:textId="7A076E67"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Diagramas del sistema</w:t>
      </w:r>
      <w:r>
        <w:rPr>
          <w:noProof/>
        </w:rPr>
        <w:tab/>
      </w:r>
      <w:r>
        <w:rPr>
          <w:noProof/>
        </w:rPr>
        <w:fldChar w:fldCharType="begin"/>
      </w:r>
      <w:r>
        <w:rPr>
          <w:noProof/>
        </w:rPr>
        <w:instrText xml:space="preserve"> PAGEREF _Toc143454659 \h </w:instrText>
      </w:r>
      <w:r>
        <w:rPr>
          <w:noProof/>
        </w:rPr>
      </w:r>
      <w:r>
        <w:rPr>
          <w:noProof/>
        </w:rPr>
        <w:fldChar w:fldCharType="separate"/>
      </w:r>
      <w:r>
        <w:rPr>
          <w:noProof/>
        </w:rPr>
        <w:t>19</w:t>
      </w:r>
      <w:r>
        <w:rPr>
          <w:noProof/>
        </w:rPr>
        <w:fldChar w:fldCharType="end"/>
      </w:r>
    </w:p>
    <w:p w14:paraId="384F4A58" w14:textId="44E15874"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3.1 Contexto y objetivo</w:t>
      </w:r>
      <w:r>
        <w:rPr>
          <w:noProof/>
        </w:rPr>
        <w:tab/>
      </w:r>
      <w:r>
        <w:rPr>
          <w:noProof/>
        </w:rPr>
        <w:fldChar w:fldCharType="begin"/>
      </w:r>
      <w:r>
        <w:rPr>
          <w:noProof/>
        </w:rPr>
        <w:instrText xml:space="preserve"> PAGEREF _Toc143454660 \h </w:instrText>
      </w:r>
      <w:r>
        <w:rPr>
          <w:noProof/>
        </w:rPr>
      </w:r>
      <w:r>
        <w:rPr>
          <w:noProof/>
        </w:rPr>
        <w:fldChar w:fldCharType="separate"/>
      </w:r>
      <w:r>
        <w:rPr>
          <w:noProof/>
        </w:rPr>
        <w:t>19</w:t>
      </w:r>
      <w:r>
        <w:rPr>
          <w:noProof/>
        </w:rPr>
        <w:fldChar w:fldCharType="end"/>
      </w:r>
    </w:p>
    <w:p w14:paraId="54E3EBF5" w14:textId="4021194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3.2 Casos de uso</w:t>
      </w:r>
      <w:r>
        <w:rPr>
          <w:noProof/>
        </w:rPr>
        <w:tab/>
      </w:r>
      <w:r>
        <w:rPr>
          <w:noProof/>
        </w:rPr>
        <w:fldChar w:fldCharType="begin"/>
      </w:r>
      <w:r>
        <w:rPr>
          <w:noProof/>
        </w:rPr>
        <w:instrText xml:space="preserve"> PAGEREF _Toc143454661 \h </w:instrText>
      </w:r>
      <w:r>
        <w:rPr>
          <w:noProof/>
        </w:rPr>
      </w:r>
      <w:r>
        <w:rPr>
          <w:noProof/>
        </w:rPr>
        <w:fldChar w:fldCharType="separate"/>
      </w:r>
      <w:r>
        <w:rPr>
          <w:noProof/>
        </w:rPr>
        <w:t>19</w:t>
      </w:r>
      <w:r>
        <w:rPr>
          <w:noProof/>
        </w:rPr>
        <w:fldChar w:fldCharType="end"/>
      </w:r>
    </w:p>
    <w:p w14:paraId="46DFF59D" w14:textId="1B086DD7"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3.2.1 Administrador</w:t>
      </w:r>
      <w:r>
        <w:rPr>
          <w:noProof/>
        </w:rPr>
        <w:tab/>
      </w:r>
      <w:r>
        <w:rPr>
          <w:noProof/>
        </w:rPr>
        <w:fldChar w:fldCharType="begin"/>
      </w:r>
      <w:r>
        <w:rPr>
          <w:noProof/>
        </w:rPr>
        <w:instrText xml:space="preserve"> PAGEREF _Toc143454662 \h </w:instrText>
      </w:r>
      <w:r>
        <w:rPr>
          <w:noProof/>
        </w:rPr>
      </w:r>
      <w:r>
        <w:rPr>
          <w:noProof/>
        </w:rPr>
        <w:fldChar w:fldCharType="separate"/>
      </w:r>
      <w:r>
        <w:rPr>
          <w:noProof/>
        </w:rPr>
        <w:t>20</w:t>
      </w:r>
      <w:r>
        <w:rPr>
          <w:noProof/>
        </w:rPr>
        <w:fldChar w:fldCharType="end"/>
      </w:r>
    </w:p>
    <w:p w14:paraId="18DE592F" w14:textId="34D58631"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3.2.2 Comercio</w:t>
      </w:r>
      <w:r>
        <w:rPr>
          <w:noProof/>
        </w:rPr>
        <w:tab/>
      </w:r>
      <w:r>
        <w:rPr>
          <w:noProof/>
        </w:rPr>
        <w:fldChar w:fldCharType="begin"/>
      </w:r>
      <w:r>
        <w:rPr>
          <w:noProof/>
        </w:rPr>
        <w:instrText xml:space="preserve"> PAGEREF _Toc143454663 \h </w:instrText>
      </w:r>
      <w:r>
        <w:rPr>
          <w:noProof/>
        </w:rPr>
      </w:r>
      <w:r>
        <w:rPr>
          <w:noProof/>
        </w:rPr>
        <w:fldChar w:fldCharType="separate"/>
      </w:r>
      <w:r>
        <w:rPr>
          <w:noProof/>
        </w:rPr>
        <w:t>25</w:t>
      </w:r>
      <w:r>
        <w:rPr>
          <w:noProof/>
        </w:rPr>
        <w:fldChar w:fldCharType="end"/>
      </w:r>
    </w:p>
    <w:p w14:paraId="25102F0D" w14:textId="377BC209"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3.2.3 Cliente</w:t>
      </w:r>
      <w:r>
        <w:rPr>
          <w:noProof/>
        </w:rPr>
        <w:tab/>
      </w:r>
      <w:r>
        <w:rPr>
          <w:noProof/>
        </w:rPr>
        <w:fldChar w:fldCharType="begin"/>
      </w:r>
      <w:r>
        <w:rPr>
          <w:noProof/>
        </w:rPr>
        <w:instrText xml:space="preserve"> PAGEREF _Toc143454664 \h </w:instrText>
      </w:r>
      <w:r>
        <w:rPr>
          <w:noProof/>
        </w:rPr>
      </w:r>
      <w:r>
        <w:rPr>
          <w:noProof/>
        </w:rPr>
        <w:fldChar w:fldCharType="separate"/>
      </w:r>
      <w:r>
        <w:rPr>
          <w:noProof/>
        </w:rPr>
        <w:t>31</w:t>
      </w:r>
      <w:r>
        <w:rPr>
          <w:noProof/>
        </w:rPr>
        <w:fldChar w:fldCharType="end"/>
      </w:r>
    </w:p>
    <w:p w14:paraId="78E9CA6E" w14:textId="30170DD5"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3.2.4 Anónimo</w:t>
      </w:r>
      <w:r>
        <w:rPr>
          <w:noProof/>
        </w:rPr>
        <w:tab/>
      </w:r>
      <w:r>
        <w:rPr>
          <w:noProof/>
        </w:rPr>
        <w:fldChar w:fldCharType="begin"/>
      </w:r>
      <w:r>
        <w:rPr>
          <w:noProof/>
        </w:rPr>
        <w:instrText xml:space="preserve"> PAGEREF _Toc143454665 \h </w:instrText>
      </w:r>
      <w:r>
        <w:rPr>
          <w:noProof/>
        </w:rPr>
      </w:r>
      <w:r>
        <w:rPr>
          <w:noProof/>
        </w:rPr>
        <w:fldChar w:fldCharType="separate"/>
      </w:r>
      <w:r>
        <w:rPr>
          <w:noProof/>
        </w:rPr>
        <w:t>35</w:t>
      </w:r>
      <w:r>
        <w:rPr>
          <w:noProof/>
        </w:rPr>
        <w:fldChar w:fldCharType="end"/>
      </w:r>
    </w:p>
    <w:p w14:paraId="3C07CD74" w14:textId="675BCBDB"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3.3 Diagramas de secuencia</w:t>
      </w:r>
      <w:r>
        <w:rPr>
          <w:noProof/>
        </w:rPr>
        <w:tab/>
      </w:r>
      <w:r>
        <w:rPr>
          <w:noProof/>
        </w:rPr>
        <w:fldChar w:fldCharType="begin"/>
      </w:r>
      <w:r>
        <w:rPr>
          <w:noProof/>
        </w:rPr>
        <w:instrText xml:space="preserve"> PAGEREF _Toc143454666 \h </w:instrText>
      </w:r>
      <w:r>
        <w:rPr>
          <w:noProof/>
        </w:rPr>
      </w:r>
      <w:r>
        <w:rPr>
          <w:noProof/>
        </w:rPr>
        <w:fldChar w:fldCharType="separate"/>
      </w:r>
      <w:r>
        <w:rPr>
          <w:noProof/>
        </w:rPr>
        <w:t>38</w:t>
      </w:r>
      <w:r>
        <w:rPr>
          <w:noProof/>
        </w:rPr>
        <w:fldChar w:fldCharType="end"/>
      </w:r>
    </w:p>
    <w:p w14:paraId="1261BFC6" w14:textId="35A78FF4"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3.3.1 Registrar usuario</w:t>
      </w:r>
      <w:r>
        <w:rPr>
          <w:noProof/>
        </w:rPr>
        <w:tab/>
      </w:r>
      <w:r>
        <w:rPr>
          <w:noProof/>
        </w:rPr>
        <w:fldChar w:fldCharType="begin"/>
      </w:r>
      <w:r>
        <w:rPr>
          <w:noProof/>
        </w:rPr>
        <w:instrText xml:space="preserve"> PAGEREF _Toc143454667 \h </w:instrText>
      </w:r>
      <w:r>
        <w:rPr>
          <w:noProof/>
        </w:rPr>
      </w:r>
      <w:r>
        <w:rPr>
          <w:noProof/>
        </w:rPr>
        <w:fldChar w:fldCharType="separate"/>
      </w:r>
      <w:r>
        <w:rPr>
          <w:noProof/>
        </w:rPr>
        <w:t>39</w:t>
      </w:r>
      <w:r>
        <w:rPr>
          <w:noProof/>
        </w:rPr>
        <w:fldChar w:fldCharType="end"/>
      </w:r>
    </w:p>
    <w:p w14:paraId="4B06C03B" w14:textId="7467EB79"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3.3.2 Solicitud acceso a la plataforma</w:t>
      </w:r>
      <w:r>
        <w:rPr>
          <w:noProof/>
        </w:rPr>
        <w:tab/>
      </w:r>
      <w:r>
        <w:rPr>
          <w:noProof/>
        </w:rPr>
        <w:fldChar w:fldCharType="begin"/>
      </w:r>
      <w:r>
        <w:rPr>
          <w:noProof/>
        </w:rPr>
        <w:instrText xml:space="preserve"> PAGEREF _Toc143454668 \h </w:instrText>
      </w:r>
      <w:r>
        <w:rPr>
          <w:noProof/>
        </w:rPr>
      </w:r>
      <w:r>
        <w:rPr>
          <w:noProof/>
        </w:rPr>
        <w:fldChar w:fldCharType="separate"/>
      </w:r>
      <w:r>
        <w:rPr>
          <w:noProof/>
        </w:rPr>
        <w:t>40</w:t>
      </w:r>
      <w:r>
        <w:rPr>
          <w:noProof/>
        </w:rPr>
        <w:fldChar w:fldCharType="end"/>
      </w:r>
    </w:p>
    <w:p w14:paraId="5D098534" w14:textId="7871D6C8"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3.3.3 Añadir producto al carrito</w:t>
      </w:r>
      <w:r>
        <w:rPr>
          <w:noProof/>
        </w:rPr>
        <w:tab/>
      </w:r>
      <w:r>
        <w:rPr>
          <w:noProof/>
        </w:rPr>
        <w:fldChar w:fldCharType="begin"/>
      </w:r>
      <w:r>
        <w:rPr>
          <w:noProof/>
        </w:rPr>
        <w:instrText xml:space="preserve"> PAGEREF _Toc143454669 \h </w:instrText>
      </w:r>
      <w:r>
        <w:rPr>
          <w:noProof/>
        </w:rPr>
      </w:r>
      <w:r>
        <w:rPr>
          <w:noProof/>
        </w:rPr>
        <w:fldChar w:fldCharType="separate"/>
      </w:r>
      <w:r>
        <w:rPr>
          <w:noProof/>
        </w:rPr>
        <w:t>41</w:t>
      </w:r>
      <w:r>
        <w:rPr>
          <w:noProof/>
        </w:rPr>
        <w:fldChar w:fldCharType="end"/>
      </w:r>
    </w:p>
    <w:p w14:paraId="5147F9B3" w14:textId="1032AA61"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3.3.4 Creación de comercio</w:t>
      </w:r>
      <w:r>
        <w:rPr>
          <w:noProof/>
        </w:rPr>
        <w:tab/>
      </w:r>
      <w:r>
        <w:rPr>
          <w:noProof/>
        </w:rPr>
        <w:fldChar w:fldCharType="begin"/>
      </w:r>
      <w:r>
        <w:rPr>
          <w:noProof/>
        </w:rPr>
        <w:instrText xml:space="preserve"> PAGEREF _Toc143454670 \h </w:instrText>
      </w:r>
      <w:r>
        <w:rPr>
          <w:noProof/>
        </w:rPr>
      </w:r>
      <w:r>
        <w:rPr>
          <w:noProof/>
        </w:rPr>
        <w:fldChar w:fldCharType="separate"/>
      </w:r>
      <w:r>
        <w:rPr>
          <w:noProof/>
        </w:rPr>
        <w:t>41</w:t>
      </w:r>
      <w:r>
        <w:rPr>
          <w:noProof/>
        </w:rPr>
        <w:fldChar w:fldCharType="end"/>
      </w:r>
    </w:p>
    <w:p w14:paraId="514331C0" w14:textId="77C85B0F"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3.4 Diagrama de clases</w:t>
      </w:r>
      <w:r>
        <w:rPr>
          <w:noProof/>
        </w:rPr>
        <w:tab/>
      </w:r>
      <w:r>
        <w:rPr>
          <w:noProof/>
        </w:rPr>
        <w:fldChar w:fldCharType="begin"/>
      </w:r>
      <w:r>
        <w:rPr>
          <w:noProof/>
        </w:rPr>
        <w:instrText xml:space="preserve"> PAGEREF _Toc143454671 \h </w:instrText>
      </w:r>
      <w:r>
        <w:rPr>
          <w:noProof/>
        </w:rPr>
      </w:r>
      <w:r>
        <w:rPr>
          <w:noProof/>
        </w:rPr>
        <w:fldChar w:fldCharType="separate"/>
      </w:r>
      <w:r>
        <w:rPr>
          <w:noProof/>
        </w:rPr>
        <w:t>42</w:t>
      </w:r>
      <w:r>
        <w:rPr>
          <w:noProof/>
        </w:rPr>
        <w:fldChar w:fldCharType="end"/>
      </w:r>
    </w:p>
    <w:p w14:paraId="19D877E8" w14:textId="276B1BBF"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3.4.1 Diagrama de clases lógico</w:t>
      </w:r>
      <w:r>
        <w:rPr>
          <w:noProof/>
        </w:rPr>
        <w:tab/>
      </w:r>
      <w:r>
        <w:rPr>
          <w:noProof/>
        </w:rPr>
        <w:fldChar w:fldCharType="begin"/>
      </w:r>
      <w:r>
        <w:rPr>
          <w:noProof/>
        </w:rPr>
        <w:instrText xml:space="preserve"> PAGEREF _Toc143454672 \h </w:instrText>
      </w:r>
      <w:r>
        <w:rPr>
          <w:noProof/>
        </w:rPr>
      </w:r>
      <w:r>
        <w:rPr>
          <w:noProof/>
        </w:rPr>
        <w:fldChar w:fldCharType="separate"/>
      </w:r>
      <w:r>
        <w:rPr>
          <w:noProof/>
        </w:rPr>
        <w:t>43</w:t>
      </w:r>
      <w:r>
        <w:rPr>
          <w:noProof/>
        </w:rPr>
        <w:fldChar w:fldCharType="end"/>
      </w:r>
    </w:p>
    <w:p w14:paraId="207CBB00" w14:textId="01CB9DC2"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Implementación de la aplicación</w:t>
      </w:r>
      <w:r>
        <w:rPr>
          <w:noProof/>
        </w:rPr>
        <w:tab/>
      </w:r>
      <w:r>
        <w:rPr>
          <w:noProof/>
        </w:rPr>
        <w:fldChar w:fldCharType="begin"/>
      </w:r>
      <w:r>
        <w:rPr>
          <w:noProof/>
        </w:rPr>
        <w:instrText xml:space="preserve"> PAGEREF _Toc143454673 \h </w:instrText>
      </w:r>
      <w:r>
        <w:rPr>
          <w:noProof/>
        </w:rPr>
      </w:r>
      <w:r>
        <w:rPr>
          <w:noProof/>
        </w:rPr>
        <w:fldChar w:fldCharType="separate"/>
      </w:r>
      <w:r>
        <w:rPr>
          <w:noProof/>
        </w:rPr>
        <w:t>52</w:t>
      </w:r>
      <w:r>
        <w:rPr>
          <w:noProof/>
        </w:rPr>
        <w:fldChar w:fldCharType="end"/>
      </w:r>
    </w:p>
    <w:p w14:paraId="6C1EBFEC" w14:textId="7CDD9F1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4.1 Visión general</w:t>
      </w:r>
      <w:r>
        <w:rPr>
          <w:noProof/>
        </w:rPr>
        <w:tab/>
      </w:r>
      <w:r>
        <w:rPr>
          <w:noProof/>
        </w:rPr>
        <w:fldChar w:fldCharType="begin"/>
      </w:r>
      <w:r>
        <w:rPr>
          <w:noProof/>
        </w:rPr>
        <w:instrText xml:space="preserve"> PAGEREF _Toc143454674 \h </w:instrText>
      </w:r>
      <w:r>
        <w:rPr>
          <w:noProof/>
        </w:rPr>
      </w:r>
      <w:r>
        <w:rPr>
          <w:noProof/>
        </w:rPr>
        <w:fldChar w:fldCharType="separate"/>
      </w:r>
      <w:r>
        <w:rPr>
          <w:noProof/>
        </w:rPr>
        <w:t>52</w:t>
      </w:r>
      <w:r>
        <w:rPr>
          <w:noProof/>
        </w:rPr>
        <w:fldChar w:fldCharType="end"/>
      </w:r>
    </w:p>
    <w:p w14:paraId="72B5A12A" w14:textId="452B8B8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4.2 Planificación</w:t>
      </w:r>
      <w:r>
        <w:rPr>
          <w:noProof/>
        </w:rPr>
        <w:tab/>
      </w:r>
      <w:r>
        <w:rPr>
          <w:noProof/>
        </w:rPr>
        <w:fldChar w:fldCharType="begin"/>
      </w:r>
      <w:r>
        <w:rPr>
          <w:noProof/>
        </w:rPr>
        <w:instrText xml:space="preserve"> PAGEREF _Toc143454675 \h </w:instrText>
      </w:r>
      <w:r>
        <w:rPr>
          <w:noProof/>
        </w:rPr>
      </w:r>
      <w:r>
        <w:rPr>
          <w:noProof/>
        </w:rPr>
        <w:fldChar w:fldCharType="separate"/>
      </w:r>
      <w:r>
        <w:rPr>
          <w:noProof/>
        </w:rPr>
        <w:t>52</w:t>
      </w:r>
      <w:r>
        <w:rPr>
          <w:noProof/>
        </w:rPr>
        <w:fldChar w:fldCharType="end"/>
      </w:r>
    </w:p>
    <w:p w14:paraId="3CF4BFC5" w14:textId="7822CF2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4.3 Prototipado</w:t>
      </w:r>
      <w:r>
        <w:rPr>
          <w:noProof/>
        </w:rPr>
        <w:tab/>
      </w:r>
      <w:r>
        <w:rPr>
          <w:noProof/>
        </w:rPr>
        <w:fldChar w:fldCharType="begin"/>
      </w:r>
      <w:r>
        <w:rPr>
          <w:noProof/>
        </w:rPr>
        <w:instrText xml:space="preserve"> PAGEREF _Toc143454676 \h </w:instrText>
      </w:r>
      <w:r>
        <w:rPr>
          <w:noProof/>
        </w:rPr>
      </w:r>
      <w:r>
        <w:rPr>
          <w:noProof/>
        </w:rPr>
        <w:fldChar w:fldCharType="separate"/>
      </w:r>
      <w:r>
        <w:rPr>
          <w:noProof/>
        </w:rPr>
        <w:t>54</w:t>
      </w:r>
      <w:r>
        <w:rPr>
          <w:noProof/>
        </w:rPr>
        <w:fldChar w:fldCharType="end"/>
      </w:r>
    </w:p>
    <w:p w14:paraId="146DB79E" w14:textId="137B4AE4"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4.4 Desarrollo de la aplicación</w:t>
      </w:r>
      <w:r>
        <w:rPr>
          <w:noProof/>
        </w:rPr>
        <w:tab/>
      </w:r>
      <w:r>
        <w:rPr>
          <w:noProof/>
        </w:rPr>
        <w:fldChar w:fldCharType="begin"/>
      </w:r>
      <w:r>
        <w:rPr>
          <w:noProof/>
        </w:rPr>
        <w:instrText xml:space="preserve"> PAGEREF _Toc143454677 \h </w:instrText>
      </w:r>
      <w:r>
        <w:rPr>
          <w:noProof/>
        </w:rPr>
      </w:r>
      <w:r>
        <w:rPr>
          <w:noProof/>
        </w:rPr>
        <w:fldChar w:fldCharType="separate"/>
      </w:r>
      <w:r>
        <w:rPr>
          <w:noProof/>
        </w:rPr>
        <w:t>65</w:t>
      </w:r>
      <w:r>
        <w:rPr>
          <w:noProof/>
        </w:rPr>
        <w:fldChar w:fldCharType="end"/>
      </w:r>
    </w:p>
    <w:p w14:paraId="5029F413" w14:textId="243696D5"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4.5 Base de datos</w:t>
      </w:r>
      <w:r>
        <w:rPr>
          <w:noProof/>
        </w:rPr>
        <w:tab/>
      </w:r>
      <w:r>
        <w:rPr>
          <w:noProof/>
        </w:rPr>
        <w:fldChar w:fldCharType="begin"/>
      </w:r>
      <w:r>
        <w:rPr>
          <w:noProof/>
        </w:rPr>
        <w:instrText xml:space="preserve"> PAGEREF _Toc143454678 \h </w:instrText>
      </w:r>
      <w:r>
        <w:rPr>
          <w:noProof/>
        </w:rPr>
      </w:r>
      <w:r>
        <w:rPr>
          <w:noProof/>
        </w:rPr>
        <w:fldChar w:fldCharType="separate"/>
      </w:r>
      <w:r>
        <w:rPr>
          <w:noProof/>
        </w:rPr>
        <w:t>67</w:t>
      </w:r>
      <w:r>
        <w:rPr>
          <w:noProof/>
        </w:rPr>
        <w:fldChar w:fldCharType="end"/>
      </w:r>
    </w:p>
    <w:p w14:paraId="74856846" w14:textId="16501247"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4.6 Front-end de la aplicación</w:t>
      </w:r>
      <w:r>
        <w:rPr>
          <w:noProof/>
        </w:rPr>
        <w:tab/>
      </w:r>
      <w:r>
        <w:rPr>
          <w:noProof/>
        </w:rPr>
        <w:fldChar w:fldCharType="begin"/>
      </w:r>
      <w:r>
        <w:rPr>
          <w:noProof/>
        </w:rPr>
        <w:instrText xml:space="preserve"> PAGEREF _Toc143454679 \h </w:instrText>
      </w:r>
      <w:r>
        <w:rPr>
          <w:noProof/>
        </w:rPr>
      </w:r>
      <w:r>
        <w:rPr>
          <w:noProof/>
        </w:rPr>
        <w:fldChar w:fldCharType="separate"/>
      </w:r>
      <w:r>
        <w:rPr>
          <w:noProof/>
        </w:rPr>
        <w:t>67</w:t>
      </w:r>
      <w:r>
        <w:rPr>
          <w:noProof/>
        </w:rPr>
        <w:fldChar w:fldCharType="end"/>
      </w:r>
    </w:p>
    <w:p w14:paraId="3CFE2A6F" w14:textId="272DD033"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4.7 Pruebas a la aplicación</w:t>
      </w:r>
      <w:r>
        <w:rPr>
          <w:noProof/>
        </w:rPr>
        <w:tab/>
      </w:r>
      <w:r>
        <w:rPr>
          <w:noProof/>
        </w:rPr>
        <w:fldChar w:fldCharType="begin"/>
      </w:r>
      <w:r>
        <w:rPr>
          <w:noProof/>
        </w:rPr>
        <w:instrText xml:space="preserve"> PAGEREF _Toc143454680 \h </w:instrText>
      </w:r>
      <w:r>
        <w:rPr>
          <w:noProof/>
        </w:rPr>
      </w:r>
      <w:r>
        <w:rPr>
          <w:noProof/>
        </w:rPr>
        <w:fldChar w:fldCharType="separate"/>
      </w:r>
      <w:r>
        <w:rPr>
          <w:noProof/>
        </w:rPr>
        <w:t>68</w:t>
      </w:r>
      <w:r>
        <w:rPr>
          <w:noProof/>
        </w:rPr>
        <w:fldChar w:fldCharType="end"/>
      </w:r>
    </w:p>
    <w:p w14:paraId="7DAEB877" w14:textId="7A6FA11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4.8 Problemas surgidos en el desarrollo</w:t>
      </w:r>
      <w:r>
        <w:rPr>
          <w:noProof/>
        </w:rPr>
        <w:tab/>
      </w:r>
      <w:r>
        <w:rPr>
          <w:noProof/>
        </w:rPr>
        <w:fldChar w:fldCharType="begin"/>
      </w:r>
      <w:r>
        <w:rPr>
          <w:noProof/>
        </w:rPr>
        <w:instrText xml:space="preserve"> PAGEREF _Toc143454681 \h </w:instrText>
      </w:r>
      <w:r>
        <w:rPr>
          <w:noProof/>
        </w:rPr>
      </w:r>
      <w:r>
        <w:rPr>
          <w:noProof/>
        </w:rPr>
        <w:fldChar w:fldCharType="separate"/>
      </w:r>
      <w:r>
        <w:rPr>
          <w:noProof/>
        </w:rPr>
        <w:t>72</w:t>
      </w:r>
      <w:r>
        <w:rPr>
          <w:noProof/>
        </w:rPr>
        <w:fldChar w:fldCharType="end"/>
      </w:r>
    </w:p>
    <w:p w14:paraId="32E7ACC2" w14:textId="05C4CA62"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lastRenderedPageBreak/>
        <w:t>Conclusiones</w:t>
      </w:r>
      <w:r>
        <w:rPr>
          <w:noProof/>
        </w:rPr>
        <w:tab/>
      </w:r>
      <w:r>
        <w:rPr>
          <w:noProof/>
        </w:rPr>
        <w:fldChar w:fldCharType="begin"/>
      </w:r>
      <w:r>
        <w:rPr>
          <w:noProof/>
        </w:rPr>
        <w:instrText xml:space="preserve"> PAGEREF _Toc143454682 \h </w:instrText>
      </w:r>
      <w:r>
        <w:rPr>
          <w:noProof/>
        </w:rPr>
      </w:r>
      <w:r>
        <w:rPr>
          <w:noProof/>
        </w:rPr>
        <w:fldChar w:fldCharType="separate"/>
      </w:r>
      <w:r>
        <w:rPr>
          <w:noProof/>
        </w:rPr>
        <w:t>74</w:t>
      </w:r>
      <w:r>
        <w:rPr>
          <w:noProof/>
        </w:rPr>
        <w:fldChar w:fldCharType="end"/>
      </w:r>
    </w:p>
    <w:p w14:paraId="7CDB6E4E" w14:textId="4633A03A"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5.1 Conclusiones</w:t>
      </w:r>
      <w:r>
        <w:rPr>
          <w:noProof/>
        </w:rPr>
        <w:tab/>
      </w:r>
      <w:r>
        <w:rPr>
          <w:noProof/>
        </w:rPr>
        <w:fldChar w:fldCharType="begin"/>
      </w:r>
      <w:r>
        <w:rPr>
          <w:noProof/>
        </w:rPr>
        <w:instrText xml:space="preserve"> PAGEREF _Toc143454683 \h </w:instrText>
      </w:r>
      <w:r>
        <w:rPr>
          <w:noProof/>
        </w:rPr>
      </w:r>
      <w:r>
        <w:rPr>
          <w:noProof/>
        </w:rPr>
        <w:fldChar w:fldCharType="separate"/>
      </w:r>
      <w:r>
        <w:rPr>
          <w:noProof/>
        </w:rPr>
        <w:t>74</w:t>
      </w:r>
      <w:r>
        <w:rPr>
          <w:noProof/>
        </w:rPr>
        <w:fldChar w:fldCharType="end"/>
      </w:r>
    </w:p>
    <w:p w14:paraId="0923B2C1" w14:textId="7EE2130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5.2 Mejoras de la plataforma en un futuro</w:t>
      </w:r>
      <w:r>
        <w:rPr>
          <w:noProof/>
        </w:rPr>
        <w:tab/>
      </w:r>
      <w:r>
        <w:rPr>
          <w:noProof/>
        </w:rPr>
        <w:fldChar w:fldCharType="begin"/>
      </w:r>
      <w:r>
        <w:rPr>
          <w:noProof/>
        </w:rPr>
        <w:instrText xml:space="preserve"> PAGEREF _Toc143454684 \h </w:instrText>
      </w:r>
      <w:r>
        <w:rPr>
          <w:noProof/>
        </w:rPr>
      </w:r>
      <w:r>
        <w:rPr>
          <w:noProof/>
        </w:rPr>
        <w:fldChar w:fldCharType="separate"/>
      </w:r>
      <w:r>
        <w:rPr>
          <w:noProof/>
        </w:rPr>
        <w:t>75</w:t>
      </w:r>
      <w:r>
        <w:rPr>
          <w:noProof/>
        </w:rPr>
        <w:fldChar w:fldCharType="end"/>
      </w:r>
    </w:p>
    <w:p w14:paraId="398D58E0" w14:textId="0A3A2CF8"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Referencias</w:t>
      </w:r>
      <w:r>
        <w:rPr>
          <w:noProof/>
        </w:rPr>
        <w:tab/>
      </w:r>
      <w:r>
        <w:rPr>
          <w:noProof/>
        </w:rPr>
        <w:fldChar w:fldCharType="begin"/>
      </w:r>
      <w:r>
        <w:rPr>
          <w:noProof/>
        </w:rPr>
        <w:instrText xml:space="preserve"> PAGEREF _Toc143454685 \h </w:instrText>
      </w:r>
      <w:r>
        <w:rPr>
          <w:noProof/>
        </w:rPr>
      </w:r>
      <w:r>
        <w:rPr>
          <w:noProof/>
        </w:rPr>
        <w:fldChar w:fldCharType="separate"/>
      </w:r>
      <w:r>
        <w:rPr>
          <w:noProof/>
        </w:rPr>
        <w:t>77</w:t>
      </w:r>
      <w:r>
        <w:rPr>
          <w:noProof/>
        </w:rPr>
        <w:fldChar w:fldCharType="end"/>
      </w:r>
    </w:p>
    <w:p w14:paraId="17DE8DDC" w14:textId="7E975D24" w:rsidR="00E45456" w:rsidRPr="00D51870" w:rsidRDefault="00CB0636">
      <w:pPr>
        <w:rPr>
          <w:lang w:val="es-ES_tradnl"/>
        </w:rPr>
      </w:pPr>
      <w:r w:rsidRPr="00D51870">
        <w:rPr>
          <w:lang w:val="es-ES_tradnl"/>
        </w:rPr>
        <w:fldChar w:fldCharType="end"/>
      </w:r>
    </w:p>
    <w:p w14:paraId="6B709014" w14:textId="77777777" w:rsidR="007012D0" w:rsidRPr="00D51870" w:rsidRDefault="007012D0" w:rsidP="00C81B37">
      <w:pPr>
        <w:pStyle w:val="CapituloNumero"/>
        <w:rPr>
          <w:lang w:val="es-ES_tradnl"/>
        </w:rPr>
        <w:sectPr w:rsidR="007012D0" w:rsidRPr="00D51870" w:rsidSect="00AB2B1B">
          <w:headerReference w:type="default" r:id="rId17"/>
          <w:type w:val="oddPage"/>
          <w:pgSz w:w="11900" w:h="16840"/>
          <w:pgMar w:top="1418" w:right="1418" w:bottom="1418" w:left="1418" w:header="720" w:footer="720" w:gutter="0"/>
          <w:pgNumType w:start="1"/>
          <w:cols w:space="720"/>
          <w:noEndnote/>
          <w:docGrid w:linePitch="326"/>
        </w:sectPr>
      </w:pPr>
    </w:p>
    <w:p w14:paraId="73EA6D3C" w14:textId="3879131A" w:rsidR="00665F9A" w:rsidRPr="00D51870" w:rsidRDefault="00665F9A" w:rsidP="00C81B37">
      <w:pPr>
        <w:pStyle w:val="CapituloNumero"/>
        <w:rPr>
          <w:lang w:val="es-ES_tradnl"/>
        </w:rPr>
      </w:pPr>
      <w:r w:rsidRPr="00D51870">
        <w:rPr>
          <w:lang w:val="es-ES_tradnl"/>
        </w:rPr>
        <w:lastRenderedPageBreak/>
        <w:t>1</w:t>
      </w:r>
    </w:p>
    <w:p w14:paraId="517E5329" w14:textId="486D25DD" w:rsidR="00137ECA" w:rsidRPr="00D51870" w:rsidRDefault="00137ECA" w:rsidP="00137ECA">
      <w:pPr>
        <w:pStyle w:val="Capitulo"/>
        <w:rPr>
          <w:lang w:val="es-ES_tradnl"/>
        </w:rPr>
      </w:pPr>
      <w:bookmarkStart w:id="6" w:name="_Toc143454643"/>
      <w:bookmarkStart w:id="7" w:name="_Toc434863401"/>
      <w:r w:rsidRPr="00D51870">
        <w:rPr>
          <w:lang w:val="es-ES_tradnl"/>
        </w:rPr>
        <w:t>Introducción</w:t>
      </w:r>
      <w:bookmarkEnd w:id="6"/>
      <w:r w:rsidR="00F269E1" w:rsidRPr="00D51870">
        <w:rPr>
          <w:lang w:val="es-ES_tradnl"/>
        </w:rPr>
        <w:br/>
      </w:r>
    </w:p>
    <w:p w14:paraId="7B9876FC" w14:textId="7AEBF043" w:rsidR="00665F9A" w:rsidRPr="00D51870" w:rsidRDefault="00665F9A" w:rsidP="00EC3829">
      <w:pPr>
        <w:pStyle w:val="Subcapitulo"/>
        <w:rPr>
          <w:lang w:val="es-ES_tradnl"/>
        </w:rPr>
      </w:pPr>
      <w:bookmarkStart w:id="8" w:name="_Toc143454644"/>
      <w:r w:rsidRPr="00D51870">
        <w:rPr>
          <w:lang w:val="es-ES_tradnl"/>
        </w:rPr>
        <w:t>1.1 Motivación</w:t>
      </w:r>
      <w:bookmarkEnd w:id="7"/>
      <w:bookmarkEnd w:id="8"/>
    </w:p>
    <w:p w14:paraId="780F516B" w14:textId="6413284B" w:rsidR="0045743A" w:rsidRPr="00D51870" w:rsidRDefault="00A541DC" w:rsidP="002A59B8">
      <w:pPr>
        <w:spacing w:line="360" w:lineRule="auto"/>
        <w:jc w:val="both"/>
        <w:rPr>
          <w:lang w:val="es-ES_tradnl"/>
        </w:rPr>
      </w:pPr>
      <w:r w:rsidRPr="00D51870">
        <w:rPr>
          <w:lang w:val="es-ES_tradnl"/>
        </w:rPr>
        <w:t xml:space="preserve">El uso de Internet, junto con los comercios electrónicos, está en pleno </w:t>
      </w:r>
      <w:r w:rsidR="002A59B8" w:rsidRPr="00D51870">
        <w:rPr>
          <w:lang w:val="es-ES_tradnl"/>
        </w:rPr>
        <w:t>auge,</w:t>
      </w:r>
      <w:r w:rsidR="004A0AA2" w:rsidRPr="00D51870">
        <w:rPr>
          <w:lang w:val="es-ES_tradnl"/>
        </w:rPr>
        <w:t xml:space="preserve"> donde </w:t>
      </w:r>
      <w:r w:rsidR="00022C8B" w:rsidRPr="00D51870">
        <w:rPr>
          <w:lang w:val="es-ES_tradnl"/>
        </w:rPr>
        <w:t xml:space="preserve">se ha observado un gran aumento del uso de </w:t>
      </w:r>
      <w:r w:rsidR="00AC360E" w:rsidRPr="00D51870">
        <w:rPr>
          <w:lang w:val="es-ES_tradnl"/>
        </w:rPr>
        <w:t>estos</w:t>
      </w:r>
      <w:r w:rsidR="004A0AA2" w:rsidRPr="00D51870">
        <w:rPr>
          <w:lang w:val="es-ES_tradnl"/>
        </w:rPr>
        <w:t xml:space="preserve"> tras la </w:t>
      </w:r>
      <w:r w:rsidR="00517F00">
        <w:rPr>
          <w:lang w:val="es-ES_tradnl"/>
        </w:rPr>
        <w:t>reciente pandemia de COVID-19</w:t>
      </w:r>
      <w:r w:rsidRPr="00D51870">
        <w:rPr>
          <w:lang w:val="es-ES_tradnl"/>
        </w:rP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18343677" w:rsidR="002A59B8" w:rsidRPr="00D51870" w:rsidRDefault="002A59B8" w:rsidP="002A59B8">
      <w:pPr>
        <w:spacing w:line="360" w:lineRule="auto"/>
        <w:jc w:val="both"/>
        <w:rPr>
          <w:lang w:val="es-ES_tradnl"/>
        </w:rPr>
      </w:pPr>
      <w:r w:rsidRPr="00D51870">
        <w:rPr>
          <w:lang w:val="es-ES_tradnl"/>
        </w:rPr>
        <w:t xml:space="preserve">Es por ello </w:t>
      </w:r>
      <w:r w:rsidR="00AE552B" w:rsidRPr="00D51870">
        <w:rPr>
          <w:lang w:val="es-ES_tradnl"/>
        </w:rPr>
        <w:t>por lo que</w:t>
      </w:r>
      <w:r w:rsidRPr="00D51870">
        <w:rPr>
          <w:lang w:val="es-ES_tradnl"/>
        </w:rPr>
        <w:t xml:space="preserve"> grandes empresas multinacionales </w:t>
      </w:r>
      <w:r w:rsidR="00AE552B" w:rsidRPr="00D51870">
        <w:rPr>
          <w:lang w:val="es-ES_tradnl"/>
        </w:rPr>
        <w:t>que hoy en día son pioneras en el sector del comercio electrónico como Amazon o eBay ofrecen una amplia y diversa variedad de productos en sus plataformas que, como consecuencia, atraen a una gran cantidad de usuarios hacia estos comercios para realizar sus compras.</w:t>
      </w:r>
    </w:p>
    <w:p w14:paraId="2F47A76A" w14:textId="182CF542" w:rsidR="002A59B8" w:rsidRPr="00D51870" w:rsidRDefault="00AE552B" w:rsidP="002A59B8">
      <w:pPr>
        <w:spacing w:line="360" w:lineRule="auto"/>
        <w:jc w:val="both"/>
        <w:rPr>
          <w:lang w:val="es-ES_tradnl"/>
        </w:rPr>
      </w:pPr>
      <w:r w:rsidRPr="00D51870">
        <w:rPr>
          <w:lang w:val="es-ES_tradnl"/>
        </w:rPr>
        <w:t>C</w:t>
      </w:r>
      <w:r w:rsidR="00A541DC" w:rsidRPr="00D51870">
        <w:rPr>
          <w:lang w:val="es-ES_tradnl"/>
        </w:rPr>
        <w:t xml:space="preserve">on esta plataforma </w:t>
      </w:r>
      <w:r w:rsidR="00FE4B33">
        <w:rPr>
          <w:lang w:val="es-ES_tradnl"/>
        </w:rPr>
        <w:t>desarrollada en este trabajo de fin de grado</w:t>
      </w:r>
      <w:r w:rsidR="00A541DC" w:rsidRPr="00D51870">
        <w:rPr>
          <w:lang w:val="es-ES_tradnl"/>
        </w:rPr>
        <w:t xml:space="preserve">,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6F54CDC8" w:rsidR="00665F9A" w:rsidRPr="00D51870" w:rsidRDefault="00A541DC" w:rsidP="002C484C">
      <w:pPr>
        <w:spacing w:line="360" w:lineRule="auto"/>
        <w:jc w:val="both"/>
        <w:rPr>
          <w:lang w:val="es-ES_tradnl"/>
        </w:rPr>
      </w:pPr>
      <w:r w:rsidRPr="00D51870">
        <w:rPr>
          <w:lang w:val="es-ES_tradnl"/>
        </w:rPr>
        <w:t xml:space="preserve">Por ello, este trabajo de fin de grado </w:t>
      </w:r>
      <w:r w:rsidR="006A4CB2" w:rsidRPr="00D51870">
        <w:rPr>
          <w:lang w:val="es-ES_tradnl"/>
        </w:rPr>
        <w:t>tiene como objetivo</w:t>
      </w:r>
      <w:r w:rsidRPr="00D51870">
        <w:rPr>
          <w:lang w:val="es-ES_tradnl"/>
        </w:rPr>
        <w:t xml:space="preserve"> dar la oportunidad</w:t>
      </w:r>
      <w:r w:rsidR="006A4CB2" w:rsidRPr="00D51870">
        <w:rPr>
          <w:lang w:val="es-ES_tradnl"/>
        </w:rPr>
        <w:t>, y en la medida de lo posible, sobrepasar la barrera del mundo electrónico debido al poco conocimiento de las tecnologías con las que se trabajan en los comercios electrónicos, publica</w:t>
      </w:r>
      <w:r w:rsidR="0045743A" w:rsidRPr="00D51870">
        <w:rPr>
          <w:lang w:val="es-ES_tradnl"/>
        </w:rPr>
        <w:t>ndo así</w:t>
      </w:r>
      <w:r w:rsidR="006A4CB2" w:rsidRPr="00D51870">
        <w:rPr>
          <w:lang w:val="es-ES_tradnl"/>
        </w:rPr>
        <w:t xml:space="preserve"> sus productos en línea</w:t>
      </w:r>
      <w:r w:rsidR="001D25C2" w:rsidRPr="00D51870">
        <w:rPr>
          <w:lang w:val="es-ES_tradnl"/>
        </w:rPr>
        <w:t>. Esto ayudará a</w:t>
      </w:r>
      <w:r w:rsidRPr="00D51870">
        <w:rPr>
          <w:lang w:val="es-ES_tradnl"/>
        </w:rPr>
        <w:t xml:space="preserve"> aumenta</w:t>
      </w:r>
      <w:r w:rsidR="001D25C2" w:rsidRPr="00D51870">
        <w:rPr>
          <w:lang w:val="es-ES_tradnl"/>
        </w:rPr>
        <w:t>r</w:t>
      </w:r>
      <w:r w:rsidRPr="00D51870">
        <w:rPr>
          <w:lang w:val="es-ES_tradnl"/>
        </w:rPr>
        <w:t xml:space="preserve"> el conocimiento de la marca y facilita</w:t>
      </w:r>
      <w:r w:rsidR="001D25C2" w:rsidRPr="00D51870">
        <w:rPr>
          <w:lang w:val="es-ES_tradnl"/>
        </w:rPr>
        <w:t>r</w:t>
      </w:r>
      <w:r w:rsidRPr="00D51870">
        <w:rPr>
          <w:lang w:val="es-ES_tradnl"/>
        </w:rPr>
        <w:t xml:space="preserve"> las compras, </w:t>
      </w:r>
      <w:r w:rsidR="001D25C2" w:rsidRPr="00D51870">
        <w:rPr>
          <w:lang w:val="es-ES_tradnl"/>
        </w:rPr>
        <w:t>proporcionando un</w:t>
      </w:r>
      <w:r w:rsidR="00CD57AE">
        <w:rPr>
          <w:lang w:val="es-ES_tradnl"/>
        </w:rPr>
        <w:t xml:space="preserve"> complemento </w:t>
      </w:r>
      <w:r w:rsidRPr="00D51870">
        <w:rPr>
          <w:lang w:val="es-ES_tradnl"/>
        </w:rPr>
        <w:t>a la presencia física del cliente tradicional.</w:t>
      </w:r>
    </w:p>
    <w:p w14:paraId="7B37559B" w14:textId="746A2D13" w:rsidR="00665F9A" w:rsidRPr="00D51870" w:rsidRDefault="00665F9A" w:rsidP="00EC3829">
      <w:pPr>
        <w:pStyle w:val="Subcapitulo"/>
        <w:rPr>
          <w:lang w:val="es-ES_tradnl"/>
        </w:rPr>
      </w:pPr>
      <w:bookmarkStart w:id="9" w:name="_Toc434863402"/>
      <w:bookmarkStart w:id="10" w:name="_Toc143454645"/>
      <w:r w:rsidRPr="00D51870">
        <w:rPr>
          <w:lang w:val="es-ES_tradnl"/>
        </w:rPr>
        <w:lastRenderedPageBreak/>
        <w:t>1.2 Objetivos</w:t>
      </w:r>
      <w:bookmarkEnd w:id="9"/>
      <w:bookmarkEnd w:id="10"/>
    </w:p>
    <w:p w14:paraId="4C419D4A" w14:textId="2125804D" w:rsidR="006A4CB2" w:rsidRPr="00D51870" w:rsidRDefault="00AB2B1B" w:rsidP="00AB2B1B">
      <w:pPr>
        <w:spacing w:line="360" w:lineRule="auto"/>
        <w:jc w:val="both"/>
        <w:rPr>
          <w:lang w:val="es-ES_tradnl"/>
        </w:rPr>
      </w:pPr>
      <w:r w:rsidRPr="00D51870">
        <w:rPr>
          <w:lang w:val="es-ES_tradnl"/>
        </w:rPr>
        <w:t>E</w:t>
      </w:r>
      <w:r w:rsidR="00097119" w:rsidRPr="00D51870">
        <w:rPr>
          <w:lang w:val="es-ES_tradnl"/>
        </w:rPr>
        <w:t>ste trabajo de fin de grado</w:t>
      </w:r>
      <w:r w:rsidRPr="00D51870">
        <w:rPr>
          <w:lang w:val="es-ES_tradnl"/>
        </w:rPr>
        <w:t xml:space="preserve"> </w:t>
      </w:r>
      <w:r w:rsidR="00D21DCF">
        <w:rPr>
          <w:lang w:val="es-ES_tradnl"/>
        </w:rPr>
        <w:t>aborda</w:t>
      </w:r>
      <w:r w:rsidRPr="00D51870">
        <w:rPr>
          <w:lang w:val="es-ES_tradnl"/>
        </w:rPr>
        <w:t xml:space="preserve"> el desarrollo de una arquitectura cliente-servidor, donde el servidor alojará una base de datos SQL que almacen</w:t>
      </w:r>
      <w:r w:rsidR="007D067D" w:rsidRPr="00D51870">
        <w:rPr>
          <w:lang w:val="es-ES_tradnl"/>
        </w:rPr>
        <w:t>ará</w:t>
      </w:r>
      <w:r w:rsidRPr="00D51870">
        <w:rPr>
          <w:lang w:val="es-ES_tradnl"/>
        </w:rPr>
        <w:t xml:space="preserve"> la información necesaria, y el cliente será una aplicación de escritorio en Java</w:t>
      </w:r>
      <w:del w:id="11" w:author="Francisco José Jaime" w:date="2023-08-14T11:15:00Z">
        <w:r w:rsidRPr="00D51870" w:rsidDel="00D21DCF">
          <w:rPr>
            <w:lang w:val="es-ES_tradnl"/>
          </w:rPr>
          <w:delText>,</w:delText>
        </w:r>
      </w:del>
      <w:r w:rsidRPr="00D51870">
        <w:rPr>
          <w:lang w:val="es-ES_tradnl"/>
        </w:rPr>
        <w:t xml:space="preserve"> que lanzará peticiones contra dicho servidor. Para </w:t>
      </w:r>
      <w:r w:rsidR="0045743A" w:rsidRPr="00D51870">
        <w:rPr>
          <w:lang w:val="es-ES_tradnl"/>
        </w:rPr>
        <w:t>simplificar</w:t>
      </w:r>
      <w:r w:rsidRPr="00D51870">
        <w:rPr>
          <w:lang w:val="es-ES_tradnl"/>
        </w:rPr>
        <w:t xml:space="preserve"> el proceso de desarrollo, el servidor se implementa</w:t>
      </w:r>
      <w:r w:rsidR="0045743A" w:rsidRPr="00D51870">
        <w:rPr>
          <w:lang w:val="es-ES_tradnl"/>
        </w:rPr>
        <w:t xml:space="preserve"> </w:t>
      </w:r>
      <w:r w:rsidRPr="00D51870">
        <w:rPr>
          <w:lang w:val="es-ES_tradnl"/>
        </w:rPr>
        <w:t>en modo local</w:t>
      </w:r>
      <w:r w:rsidR="00D21DCF">
        <w:rPr>
          <w:lang w:val="es-ES_tradnl"/>
        </w:rPr>
        <w:t>. E</w:t>
      </w:r>
      <w:r w:rsidR="007D067D" w:rsidRPr="00D51870">
        <w:rPr>
          <w:lang w:val="es-ES_tradnl"/>
        </w:rPr>
        <w:t xml:space="preserve">n caso de </w:t>
      </w:r>
      <w:r w:rsidRPr="00D51870">
        <w:rPr>
          <w:lang w:val="es-ES_tradnl"/>
        </w:rPr>
        <w:t>pas</w:t>
      </w:r>
      <w:r w:rsidR="00097119" w:rsidRPr="00D51870">
        <w:rPr>
          <w:lang w:val="es-ES_tradnl"/>
        </w:rPr>
        <w:t>a</w:t>
      </w:r>
      <w:r w:rsidR="007D067D" w:rsidRPr="00D51870">
        <w:rPr>
          <w:lang w:val="es-ES_tradnl"/>
        </w:rPr>
        <w:t>r</w:t>
      </w:r>
      <w:r w:rsidRPr="00D51870">
        <w:rPr>
          <w:lang w:val="es-ES_tradnl"/>
        </w:rPr>
        <w:t xml:space="preserve"> a producción</w:t>
      </w:r>
      <w:r w:rsidR="00097119" w:rsidRPr="00D51870">
        <w:rPr>
          <w:lang w:val="es-ES_tradnl"/>
        </w:rPr>
        <w:t xml:space="preserve"> y se</w:t>
      </w:r>
      <w:r w:rsidR="007D067D" w:rsidRPr="00D51870">
        <w:rPr>
          <w:lang w:val="es-ES_tradnl"/>
        </w:rPr>
        <w:t xml:space="preserve">r publicado </w:t>
      </w:r>
      <w:r w:rsidR="00097119" w:rsidRPr="00D51870">
        <w:rPr>
          <w:lang w:val="es-ES_tradnl"/>
        </w:rPr>
        <w:t>en las redes</w:t>
      </w:r>
      <w:r w:rsidR="007D067D" w:rsidRPr="00D51870">
        <w:rPr>
          <w:lang w:val="es-ES_tradnl"/>
        </w:rPr>
        <w:t>,</w:t>
      </w:r>
      <w:r w:rsidR="00097119" w:rsidRPr="00D51870">
        <w:rPr>
          <w:lang w:val="es-ES_tradnl"/>
        </w:rPr>
        <w:t xml:space="preserve"> se</w:t>
      </w:r>
      <w:r w:rsidRPr="00D51870">
        <w:rPr>
          <w:lang w:val="es-ES_tradnl"/>
        </w:rPr>
        <w:t xml:space="preserve"> desplegar</w:t>
      </w:r>
      <w:r w:rsidR="00097119" w:rsidRPr="00D51870">
        <w:rPr>
          <w:lang w:val="es-ES_tradnl"/>
        </w:rPr>
        <w:t>ía</w:t>
      </w:r>
      <w:r w:rsidRPr="00D51870">
        <w:rPr>
          <w:lang w:val="es-ES_tradnl"/>
        </w:rPr>
        <w:t xml:space="preserve"> en la nube. </w:t>
      </w:r>
    </w:p>
    <w:p w14:paraId="75DC2960" w14:textId="77777777" w:rsidR="006A4CB2" w:rsidRPr="00D51870" w:rsidRDefault="006A4CB2" w:rsidP="00AB2B1B">
      <w:pPr>
        <w:spacing w:line="360" w:lineRule="auto"/>
        <w:jc w:val="both"/>
        <w:rPr>
          <w:lang w:val="es-ES_tradnl"/>
        </w:rPr>
      </w:pPr>
    </w:p>
    <w:p w14:paraId="67FE723B" w14:textId="7056593C" w:rsidR="00DD7784" w:rsidRPr="00D51870" w:rsidRDefault="00AB2B1B" w:rsidP="00AB2B1B">
      <w:pPr>
        <w:spacing w:line="360" w:lineRule="auto"/>
        <w:jc w:val="both"/>
        <w:rPr>
          <w:lang w:val="es-ES_tradnl"/>
        </w:rPr>
      </w:pPr>
      <w:r w:rsidRPr="00D51870">
        <w:rPr>
          <w:lang w:val="es-ES_tradnl"/>
        </w:rPr>
        <w:t xml:space="preserve">Los </w:t>
      </w:r>
      <w:r w:rsidR="00097119" w:rsidRPr="00D51870">
        <w:rPr>
          <w:lang w:val="es-ES_tradnl"/>
        </w:rPr>
        <w:t>comercios</w:t>
      </w:r>
      <w:r w:rsidRPr="00D51870">
        <w:rPr>
          <w:lang w:val="es-ES_tradnl"/>
        </w:rPr>
        <w:t xml:space="preserve"> (uno de los distintos roles de la aplicación) podrán dar</w:t>
      </w:r>
      <w:r w:rsidR="007D067D" w:rsidRPr="00D51870">
        <w:rPr>
          <w:lang w:val="es-ES_tradnl"/>
        </w:rPr>
        <w:t>se</w:t>
      </w:r>
      <w:r w:rsidRPr="00D51870">
        <w:rPr>
          <w:lang w:val="es-ES_tradnl"/>
        </w:rPr>
        <w:t xml:space="preserve"> de alta en la plataforma tras la aprobación de un usuario administrador y así publicar sus productos </w:t>
      </w:r>
      <w:r w:rsidR="0045743A" w:rsidRPr="00D51870">
        <w:rPr>
          <w:lang w:val="es-ES_tradnl"/>
        </w:rPr>
        <w:t xml:space="preserve">haciéndolos </w:t>
      </w:r>
      <w:r w:rsidRPr="00D51870">
        <w:rPr>
          <w:lang w:val="es-ES_tradnl"/>
        </w:rPr>
        <w:t>accesibles para los usuarios de tipo cliente. Estos podrán visualizar los mismos y realizar comprar si así lo desean, añadiéndolos a un carrito de compra y pasando por una pasarela de pago una vez confirmen la selección de productos</w:t>
      </w:r>
      <w:r w:rsidR="00097119" w:rsidRPr="00D51870">
        <w:rPr>
          <w:lang w:val="es-ES_tradnl"/>
        </w:rPr>
        <w:t>, donde</w:t>
      </w:r>
      <w:r w:rsidR="007D067D" w:rsidRPr="00D51870">
        <w:rPr>
          <w:lang w:val="es-ES_tradnl"/>
        </w:rPr>
        <w:t xml:space="preserve"> cabe mencionar que</w:t>
      </w:r>
      <w:r w:rsidR="00097119" w:rsidRPr="00D51870">
        <w:rPr>
          <w:lang w:val="es-ES_tradnl"/>
        </w:rPr>
        <w:t xml:space="preserve"> la implementación de </w:t>
      </w:r>
      <w:r w:rsidR="007D067D" w:rsidRPr="00D51870">
        <w:rPr>
          <w:lang w:val="es-ES_tradnl"/>
        </w:rPr>
        <w:t>dicha</w:t>
      </w:r>
      <w:r w:rsidR="00097119" w:rsidRPr="00D51870">
        <w:rPr>
          <w:lang w:val="es-ES_tradnl"/>
        </w:rPr>
        <w:t xml:space="preserve"> pasarela de pago queda excluida de los requisitos de este trabajo de fin de </w:t>
      </w:r>
      <w:commentRangeStart w:id="12"/>
      <w:r w:rsidR="00097119" w:rsidRPr="00D51870">
        <w:rPr>
          <w:lang w:val="es-ES_tradnl"/>
        </w:rPr>
        <w:t>grado</w:t>
      </w:r>
      <w:commentRangeEnd w:id="12"/>
      <w:r w:rsidR="00D21DCF">
        <w:rPr>
          <w:rStyle w:val="Refdecomentario"/>
        </w:rPr>
        <w:commentReference w:id="12"/>
      </w:r>
      <w:r w:rsidR="009F3F34">
        <w:rPr>
          <w:lang w:val="es-ES_tradnl"/>
        </w:rPr>
        <w:t>, ya que usualmente dicha plataforma de pago es proporcionada por las entidades bancarias.</w:t>
      </w:r>
    </w:p>
    <w:p w14:paraId="76A84FE2" w14:textId="77777777" w:rsidR="00A72CE5" w:rsidRPr="00D51870" w:rsidRDefault="00A72CE5" w:rsidP="00AB2B1B">
      <w:pPr>
        <w:spacing w:line="360" w:lineRule="auto"/>
        <w:jc w:val="both"/>
        <w:rPr>
          <w:lang w:val="es-ES_tradnl"/>
        </w:rPr>
      </w:pPr>
    </w:p>
    <w:p w14:paraId="248196A5" w14:textId="14515691" w:rsidR="00665F9A" w:rsidRPr="00D51870" w:rsidRDefault="00665F9A" w:rsidP="00EC3829">
      <w:pPr>
        <w:pStyle w:val="Subcapitulo"/>
        <w:rPr>
          <w:lang w:val="es-ES_tradnl"/>
        </w:rPr>
      </w:pPr>
      <w:bookmarkStart w:id="13" w:name="_Toc434863403"/>
      <w:bookmarkStart w:id="14" w:name="_Toc143454646"/>
      <w:r w:rsidRPr="00D51870">
        <w:rPr>
          <w:lang w:val="es-ES_tradnl"/>
        </w:rPr>
        <w:t>1.3 Estructura de</w:t>
      </w:r>
      <w:r w:rsidR="00DD7784" w:rsidRPr="00D51870">
        <w:rPr>
          <w:lang w:val="es-ES_tradnl"/>
        </w:rPr>
        <w:t xml:space="preserve"> </w:t>
      </w:r>
      <w:r w:rsidRPr="00D51870">
        <w:rPr>
          <w:lang w:val="es-ES_tradnl"/>
        </w:rPr>
        <w:t>l</w:t>
      </w:r>
      <w:r w:rsidR="00DD7784" w:rsidRPr="00D51870">
        <w:rPr>
          <w:lang w:val="es-ES_tradnl"/>
        </w:rPr>
        <w:t>a</w:t>
      </w:r>
      <w:r w:rsidRPr="00D51870">
        <w:rPr>
          <w:lang w:val="es-ES_tradnl"/>
        </w:rPr>
        <w:t xml:space="preserve"> </w:t>
      </w:r>
      <w:bookmarkEnd w:id="13"/>
      <w:r w:rsidR="00DD7784" w:rsidRPr="00D51870">
        <w:rPr>
          <w:lang w:val="es-ES_tradnl"/>
        </w:rPr>
        <w:t>memoria</w:t>
      </w:r>
      <w:bookmarkEnd w:id="14"/>
    </w:p>
    <w:p w14:paraId="2EA06746" w14:textId="1FC6EF13" w:rsidR="00ED6A31" w:rsidRPr="00D51870" w:rsidRDefault="00ED6A31" w:rsidP="003B2ADF">
      <w:pPr>
        <w:spacing w:line="360" w:lineRule="auto"/>
        <w:jc w:val="both"/>
        <w:rPr>
          <w:lang w:val="es-ES_tradnl"/>
        </w:rPr>
      </w:pPr>
      <w:r w:rsidRPr="00D51870">
        <w:rPr>
          <w:lang w:val="es-ES_tradnl"/>
        </w:rPr>
        <w:t xml:space="preserve">La memoria se ha organizado en base a las distintas etapas del desarrollo del proyecto, </w:t>
      </w:r>
      <w:r w:rsidR="00D21DCF">
        <w:rPr>
          <w:lang w:val="es-ES_tradnl"/>
        </w:rPr>
        <w:t>quedando estructurada de la siguiente forma</w:t>
      </w:r>
      <w:r w:rsidRPr="00D51870">
        <w:rPr>
          <w:lang w:val="es-ES_tradnl"/>
        </w:rPr>
        <w:t>:</w:t>
      </w:r>
    </w:p>
    <w:p w14:paraId="0345251A" w14:textId="1531F23C" w:rsidR="00FD58FA" w:rsidRPr="00D51870" w:rsidRDefault="00ED6A31" w:rsidP="003B2ADF">
      <w:pPr>
        <w:spacing w:line="360" w:lineRule="auto"/>
        <w:jc w:val="both"/>
        <w:rPr>
          <w:lang w:val="es-ES_tradnl"/>
        </w:rPr>
      </w:pPr>
      <w:r w:rsidRPr="00D51870">
        <w:rPr>
          <w:b/>
          <w:bCs/>
          <w:lang w:val="es-ES_tradnl"/>
        </w:rPr>
        <w:t>Capítulo 1: Introducción.</w:t>
      </w:r>
      <w:r w:rsidRPr="00D51870">
        <w:rPr>
          <w:lang w:val="es-ES_tradnl"/>
        </w:rPr>
        <w:t xml:space="preserve"> </w:t>
      </w:r>
      <w:r w:rsidR="006A4CB2" w:rsidRPr="00D51870">
        <w:rPr>
          <w:lang w:val="es-ES_tradnl"/>
        </w:rPr>
        <w:t>En esta sección se exponen las razones que motivan a realizar este proyecto,</w:t>
      </w:r>
      <w:r w:rsidRPr="00D51870">
        <w:rPr>
          <w:lang w:val="es-ES_tradnl"/>
        </w:rPr>
        <w:t xml:space="preserve"> </w:t>
      </w:r>
      <w:r w:rsidR="006A4CB2" w:rsidRPr="00D51870">
        <w:rPr>
          <w:lang w:val="es-ES_tradnl"/>
        </w:rPr>
        <w:t xml:space="preserve">estableciendo unos objetivos que </w:t>
      </w:r>
      <w:r w:rsidR="00D21DCF">
        <w:rPr>
          <w:lang w:val="es-ES_tradnl"/>
        </w:rPr>
        <w:t>cumplir</w:t>
      </w:r>
      <w:r w:rsidR="00D21DCF" w:rsidRPr="00D51870">
        <w:rPr>
          <w:lang w:val="es-ES_tradnl"/>
        </w:rPr>
        <w:t xml:space="preserve"> </w:t>
      </w:r>
      <w:r w:rsidR="006A4CB2" w:rsidRPr="00D51870">
        <w:rPr>
          <w:lang w:val="es-ES_tradnl"/>
        </w:rPr>
        <w:t>para su</w:t>
      </w:r>
      <w:r w:rsidR="00FD58FA" w:rsidRPr="00D51870">
        <w:rPr>
          <w:lang w:val="es-ES_tradnl"/>
        </w:rPr>
        <w:t xml:space="preserve"> </w:t>
      </w:r>
      <w:r w:rsidR="006A4CB2" w:rsidRPr="00D51870">
        <w:rPr>
          <w:lang w:val="es-ES_tradnl"/>
        </w:rPr>
        <w:t>elaboración</w:t>
      </w:r>
      <w:r w:rsidR="00FD58FA" w:rsidRPr="00D51870">
        <w:rPr>
          <w:lang w:val="es-ES_tradnl"/>
        </w:rPr>
        <w:t xml:space="preserve"> tal y como se ha planeado en un principio.</w:t>
      </w:r>
    </w:p>
    <w:p w14:paraId="4DDA10D0" w14:textId="62894950" w:rsidR="00FD58FA" w:rsidRPr="00D51870" w:rsidRDefault="00FD58FA" w:rsidP="003B2ADF">
      <w:pPr>
        <w:spacing w:line="360" w:lineRule="auto"/>
        <w:jc w:val="both"/>
        <w:rPr>
          <w:lang w:val="es-ES_tradnl"/>
        </w:rPr>
      </w:pPr>
      <w:r w:rsidRPr="00D51870">
        <w:rPr>
          <w:b/>
          <w:bCs/>
          <w:lang w:val="es-ES_tradnl"/>
        </w:rPr>
        <w:t>Capítulo 2: Análisis.</w:t>
      </w:r>
      <w:r w:rsidRPr="00D51870">
        <w:rPr>
          <w:lang w:val="es-ES_tradnl"/>
        </w:rPr>
        <w:t xml:space="preserve"> En este capítulo se llevará a cabo un completo análisis del sistema que se desarrolla mediante la identificación de los requisitos funcionales, no funcionales, y los requisitos a futuro en caso de que la aplicación pasara a producción y hacerla totalmente funcional.</w:t>
      </w:r>
    </w:p>
    <w:p w14:paraId="144E3A85" w14:textId="65C866DE" w:rsidR="00FD58FA" w:rsidRPr="00D51870" w:rsidRDefault="00FD58FA" w:rsidP="003B2ADF">
      <w:pPr>
        <w:spacing w:line="360" w:lineRule="auto"/>
        <w:jc w:val="both"/>
        <w:rPr>
          <w:lang w:val="es-ES_tradnl"/>
        </w:rPr>
      </w:pPr>
      <w:r w:rsidRPr="00D51870">
        <w:rPr>
          <w:b/>
          <w:bCs/>
          <w:lang w:val="es-ES_tradnl"/>
        </w:rPr>
        <w:t>Capítulo 3. Diagramas del sistema.</w:t>
      </w:r>
      <w:r w:rsidRPr="00D51870">
        <w:rPr>
          <w:lang w:val="es-ES_tradnl"/>
        </w:rPr>
        <w:t xml:space="preserve"> Durante este capítulo se </w:t>
      </w:r>
      <w:r w:rsidR="00B21686" w:rsidRPr="00D51870">
        <w:rPr>
          <w:lang w:val="es-ES_tradnl"/>
        </w:rPr>
        <w:t>presentan</w:t>
      </w:r>
      <w:r w:rsidR="00184910" w:rsidRPr="00D51870">
        <w:rPr>
          <w:lang w:val="es-ES_tradnl"/>
        </w:rPr>
        <w:t xml:space="preserve"> gráficamente </w:t>
      </w:r>
      <w:r w:rsidRPr="00D51870">
        <w:rPr>
          <w:lang w:val="es-ES_tradnl"/>
        </w:rPr>
        <w:t>los distintos diagramas</w:t>
      </w:r>
      <w:r w:rsidR="00184910" w:rsidRPr="00D51870">
        <w:rPr>
          <w:lang w:val="es-ES_tradnl"/>
        </w:rPr>
        <w:t xml:space="preserve"> </w:t>
      </w:r>
      <w:r w:rsidR="00D502FD" w:rsidRPr="00D51870">
        <w:rPr>
          <w:lang w:val="es-ES_tradnl"/>
        </w:rPr>
        <w:t xml:space="preserve">realizados en este proyecto de software </w:t>
      </w:r>
      <w:r w:rsidR="00184910" w:rsidRPr="00D51870">
        <w:rPr>
          <w:lang w:val="es-ES_tradnl"/>
        </w:rPr>
        <w:t>para alcanzar la solución de</w:t>
      </w:r>
      <w:r w:rsidR="00854D9D" w:rsidRPr="00D51870">
        <w:rPr>
          <w:lang w:val="es-ES_tradnl"/>
        </w:rPr>
        <w:t xml:space="preserve">l </w:t>
      </w:r>
      <w:r w:rsidR="00184910" w:rsidRPr="00D51870">
        <w:rPr>
          <w:lang w:val="es-ES_tradnl"/>
        </w:rPr>
        <w:t xml:space="preserve">sistema, </w:t>
      </w:r>
      <w:r w:rsidR="00D502FD" w:rsidRPr="00D51870">
        <w:rPr>
          <w:lang w:val="es-ES_tradnl"/>
        </w:rPr>
        <w:t>donde</w:t>
      </w:r>
      <w:r w:rsidR="00184910" w:rsidRPr="00D51870">
        <w:rPr>
          <w:lang w:val="es-ES_tradnl"/>
        </w:rPr>
        <w:t xml:space="preserve"> la explicación del proceso</w:t>
      </w:r>
      <w:r w:rsidR="006E53B6" w:rsidRPr="00D51870">
        <w:rPr>
          <w:lang w:val="es-ES_tradnl"/>
        </w:rPr>
        <w:t>, así como la explicación de los diagramas,</w:t>
      </w:r>
      <w:r w:rsidR="00184910" w:rsidRPr="00D51870">
        <w:rPr>
          <w:lang w:val="es-ES_tradnl"/>
        </w:rPr>
        <w:t xml:space="preserve"> </w:t>
      </w:r>
      <w:r w:rsidR="00D502FD" w:rsidRPr="00D51870">
        <w:rPr>
          <w:lang w:val="es-ES_tradnl"/>
        </w:rPr>
        <w:t xml:space="preserve">será más fácil de entender gracias a los </w:t>
      </w:r>
      <w:r w:rsidR="00184910" w:rsidRPr="00D51870">
        <w:rPr>
          <w:lang w:val="es-ES_tradnl"/>
        </w:rPr>
        <w:t xml:space="preserve">diagramas </w:t>
      </w:r>
      <w:r w:rsidR="00D502FD" w:rsidRPr="00D51870">
        <w:rPr>
          <w:lang w:val="es-ES_tradnl"/>
        </w:rPr>
        <w:t>que se han realizado</w:t>
      </w:r>
      <w:r w:rsidR="00184910" w:rsidRPr="00D51870">
        <w:rPr>
          <w:lang w:val="es-ES_tradnl"/>
        </w:rPr>
        <w:t>.</w:t>
      </w:r>
    </w:p>
    <w:p w14:paraId="7FC0C1BC" w14:textId="77777777" w:rsidR="00D502FD" w:rsidRPr="00D51870" w:rsidRDefault="00D502FD" w:rsidP="003B2ADF">
      <w:pPr>
        <w:spacing w:line="360" w:lineRule="auto"/>
        <w:jc w:val="both"/>
        <w:rPr>
          <w:lang w:val="es-ES_tradnl"/>
        </w:rPr>
      </w:pPr>
    </w:p>
    <w:p w14:paraId="34AC5E37" w14:textId="47CE7D18" w:rsidR="00D95EB2" w:rsidRPr="00D51870" w:rsidRDefault="00D502FD" w:rsidP="003B2ADF">
      <w:pPr>
        <w:spacing w:line="360" w:lineRule="auto"/>
        <w:jc w:val="both"/>
        <w:rPr>
          <w:lang w:val="es-ES_tradnl"/>
        </w:rPr>
      </w:pPr>
      <w:r w:rsidRPr="00D51870">
        <w:rPr>
          <w:b/>
          <w:bCs/>
          <w:lang w:val="es-ES_tradnl"/>
        </w:rPr>
        <w:lastRenderedPageBreak/>
        <w:t>Capítulo 4. Implementación de la aplicación.</w:t>
      </w:r>
      <w:r w:rsidRPr="00D51870">
        <w:rPr>
          <w:lang w:val="es-ES_tradnl"/>
        </w:rPr>
        <w:t xml:space="preserve"> Se llevará a cabo una explicación de la implementación de la aplicación y su desarrollo en las tecnologías inicialmente escogidas.</w:t>
      </w:r>
    </w:p>
    <w:p w14:paraId="63D641B1" w14:textId="57A1E54C" w:rsidR="003B2ADF" w:rsidRPr="00D51870" w:rsidRDefault="00D95EB2" w:rsidP="003B2ADF">
      <w:pPr>
        <w:spacing w:line="360" w:lineRule="auto"/>
        <w:jc w:val="both"/>
        <w:rPr>
          <w:lang w:val="es-ES_tradnl"/>
        </w:rPr>
      </w:pPr>
      <w:r w:rsidRPr="00D51870">
        <w:rPr>
          <w:b/>
          <w:bCs/>
          <w:lang w:val="es-ES_tradnl"/>
        </w:rPr>
        <w:t>Capítulo 5. Conclusiones.</w:t>
      </w:r>
      <w:r w:rsidRPr="00D51870">
        <w:rPr>
          <w:lang w:val="es-ES_tradnl"/>
        </w:rPr>
        <w:t xml:space="preserve"> Conclusiones extraídas a lo largo del desarrollo del proyecto y posibles mejoras en caso de que la aplicación pasara a producción.</w:t>
      </w:r>
    </w:p>
    <w:p w14:paraId="04D309D3" w14:textId="77777777" w:rsidR="00D95EB2" w:rsidRPr="00D51870" w:rsidRDefault="00D95EB2" w:rsidP="00AD762A">
      <w:pPr>
        <w:rPr>
          <w:lang w:val="es-ES_tradnl"/>
        </w:rPr>
      </w:pPr>
    </w:p>
    <w:p w14:paraId="5B3BCF58" w14:textId="77777777" w:rsidR="00D95EB2" w:rsidRPr="00D51870" w:rsidRDefault="00D95EB2" w:rsidP="00AD762A">
      <w:pPr>
        <w:rPr>
          <w:lang w:val="es-ES_tradnl"/>
        </w:rPr>
      </w:pPr>
    </w:p>
    <w:p w14:paraId="538767B9" w14:textId="6539E760" w:rsidR="00055ECD" w:rsidRPr="00D51870" w:rsidRDefault="00055ECD" w:rsidP="00EC3829">
      <w:pPr>
        <w:pStyle w:val="Subcapitulo"/>
        <w:rPr>
          <w:lang w:val="es-ES_tradnl"/>
        </w:rPr>
      </w:pPr>
      <w:bookmarkStart w:id="15" w:name="_Toc143454647"/>
      <w:r w:rsidRPr="00D51870">
        <w:rPr>
          <w:lang w:val="es-ES_tradnl"/>
        </w:rPr>
        <w:t xml:space="preserve">1.4 </w:t>
      </w:r>
      <w:r w:rsidR="00254728">
        <w:rPr>
          <w:lang w:val="es-ES_tradnl"/>
        </w:rPr>
        <w:t>Tecnologías de desarrollo</w:t>
      </w:r>
      <w:bookmarkEnd w:id="15"/>
    </w:p>
    <w:p w14:paraId="4DBBA2EA" w14:textId="52A93468" w:rsidR="00055ECD" w:rsidRPr="00D51870" w:rsidRDefault="00055ECD" w:rsidP="000314D1">
      <w:pPr>
        <w:spacing w:line="360" w:lineRule="auto"/>
        <w:jc w:val="both"/>
        <w:rPr>
          <w:b/>
          <w:bCs/>
          <w:lang w:val="es-ES_tradnl"/>
        </w:rPr>
      </w:pPr>
      <w:r w:rsidRPr="00D51870">
        <w:rPr>
          <w:lang w:val="es-ES_tradnl"/>
        </w:rPr>
        <w:t>En este apartado se detallan las principales tecnologías que se han usado a lo largo del desarrollo e implementación del proyecto:</w:t>
      </w:r>
    </w:p>
    <w:p w14:paraId="0F08F69A" w14:textId="327CD716" w:rsidR="00236CD0" w:rsidRPr="00D51870" w:rsidRDefault="00055ECD" w:rsidP="00236CD0">
      <w:pPr>
        <w:pStyle w:val="Prrafodelista"/>
        <w:numPr>
          <w:ilvl w:val="0"/>
          <w:numId w:val="131"/>
        </w:numPr>
        <w:spacing w:line="360" w:lineRule="auto"/>
        <w:jc w:val="both"/>
        <w:rPr>
          <w:lang w:val="es-ES_tradnl"/>
        </w:rPr>
      </w:pPr>
      <w:r w:rsidRPr="00D51870">
        <w:rPr>
          <w:b/>
          <w:bCs/>
          <w:lang w:val="es-ES_tradnl"/>
        </w:rPr>
        <w:t>Trello:</w:t>
      </w:r>
      <w:r w:rsidRPr="00D51870">
        <w:rPr>
          <w:lang w:val="es-ES_tradnl"/>
        </w:rPr>
        <w:t xml:space="preserve"> Trello es uno </w:t>
      </w:r>
      <w:r w:rsidR="00254728" w:rsidRPr="00D51870">
        <w:rPr>
          <w:lang w:val="es-ES_tradnl"/>
        </w:rPr>
        <w:t>de los softwares</w:t>
      </w:r>
      <w:r w:rsidRPr="00D51870">
        <w:rPr>
          <w:lang w:val="es-ES_tradnl"/>
        </w:rPr>
        <w:t xml:space="preserve"> de administración de proyectos más utilizados en la actualidad</w:t>
      </w:r>
      <w:r w:rsidR="00B96869" w:rsidRPr="00D51870">
        <w:rPr>
          <w:lang w:val="es-ES_tradnl"/>
        </w:rPr>
        <w:t>. En este software s</w:t>
      </w:r>
      <w:r w:rsidRPr="00D51870">
        <w:rPr>
          <w:lang w:val="es-ES_tradnl"/>
        </w:rPr>
        <w:t xml:space="preserve">e emplea el sistema </w:t>
      </w:r>
      <w:r w:rsidR="00254728" w:rsidRPr="00D51870">
        <w:rPr>
          <w:lang w:val="es-ES_tradnl"/>
        </w:rPr>
        <w:t>Kanban</w:t>
      </w:r>
      <w:r w:rsidRPr="00D51870">
        <w:rPr>
          <w:lang w:val="es-ES_tradnl"/>
        </w:rPr>
        <w:t xml:space="preserve"> </w:t>
      </w:r>
      <w:r w:rsidR="009A3118" w:rsidRPr="00D51870">
        <w:rPr>
          <w:lang w:val="es-ES_tradnl"/>
        </w:rPr>
        <w:t>con tarjetas, permitiendo utilizar listas para la clasificación de las tareas e ideas que han sido recopiladas durante el análisis del proyecto,</w:t>
      </w:r>
      <w:r w:rsidR="00B96869" w:rsidRPr="00D51870">
        <w:rPr>
          <w:lang w:val="es-ES_tradnl"/>
        </w:rPr>
        <w:t xml:space="preserve"> </w:t>
      </w:r>
      <w:r w:rsidR="009A3118" w:rsidRPr="00D51870">
        <w:rPr>
          <w:lang w:val="es-ES_tradnl"/>
        </w:rPr>
        <w:t>agregar comentarios, agrupar tareas y</w:t>
      </w:r>
      <w:r w:rsidR="00B96869" w:rsidRPr="00D51870">
        <w:rPr>
          <w:lang w:val="es-ES_tradnl"/>
        </w:rPr>
        <w:t xml:space="preserve"> asignar</w:t>
      </w:r>
      <w:r w:rsidR="009A3118" w:rsidRPr="00D51870">
        <w:rPr>
          <w:lang w:val="es-ES_tradnl"/>
        </w:rPr>
        <w:t xml:space="preserve"> etiqueta</w:t>
      </w:r>
      <w:r w:rsidR="00B96869" w:rsidRPr="00D51870">
        <w:rPr>
          <w:lang w:val="es-ES_tradnl"/>
        </w:rPr>
        <w:t xml:space="preserve">s </w:t>
      </w:r>
      <w:r w:rsidR="009A3118" w:rsidRPr="00D51870">
        <w:rPr>
          <w:lang w:val="es-ES_tradnl"/>
        </w:rPr>
        <w:t xml:space="preserve">en base a </w:t>
      </w:r>
      <w:r w:rsidR="00B96869" w:rsidRPr="00D51870">
        <w:rPr>
          <w:lang w:val="es-ES_tradnl"/>
        </w:rPr>
        <w:t>su</w:t>
      </w:r>
      <w:r w:rsidR="009A3118" w:rsidRPr="00D51870">
        <w:rPr>
          <w:lang w:val="es-ES_tradnl"/>
        </w:rPr>
        <w:t xml:space="preserve"> importancia </w:t>
      </w:r>
      <w:r w:rsidR="00B96869" w:rsidRPr="00D51870">
        <w:rPr>
          <w:lang w:val="es-ES_tradnl"/>
        </w:rPr>
        <w:t>en la</w:t>
      </w:r>
      <w:r w:rsidR="009A3118" w:rsidRPr="00D51870">
        <w:rPr>
          <w:lang w:val="es-ES_tradnl"/>
        </w:rPr>
        <w:t xml:space="preserve"> implementación </w:t>
      </w:r>
      <w:r w:rsidR="00B96869" w:rsidRPr="00D51870">
        <w:rPr>
          <w:lang w:val="es-ES_tradnl"/>
        </w:rPr>
        <w:t>utilizando</w:t>
      </w:r>
      <w:r w:rsidR="009A3118" w:rsidRPr="00D51870">
        <w:rPr>
          <w:lang w:val="es-ES_tradnl"/>
        </w:rPr>
        <w:t xml:space="preserve"> códigos de colores</w:t>
      </w:r>
      <w:r w:rsidR="00B96869" w:rsidRPr="00D51870">
        <w:rPr>
          <w:lang w:val="es-ES_tradnl"/>
        </w:rPr>
        <w:t xml:space="preserve"> que será descrito más adelante</w:t>
      </w:r>
      <w:r w:rsidR="009A3118" w:rsidRPr="00D51870">
        <w:rPr>
          <w:lang w:val="es-ES_tradnl"/>
        </w:rPr>
        <w:t>.</w:t>
      </w:r>
    </w:p>
    <w:p w14:paraId="44D65453" w14:textId="4F5A5BC2" w:rsidR="00B96869" w:rsidRPr="00D51870" w:rsidRDefault="00B96869" w:rsidP="00236CD0">
      <w:pPr>
        <w:pStyle w:val="Prrafodelista"/>
        <w:numPr>
          <w:ilvl w:val="0"/>
          <w:numId w:val="131"/>
        </w:numPr>
        <w:spacing w:line="360" w:lineRule="auto"/>
        <w:jc w:val="both"/>
        <w:rPr>
          <w:lang w:val="es-ES_tradnl"/>
        </w:rPr>
      </w:pPr>
      <w:r w:rsidRPr="00D51870">
        <w:rPr>
          <w:b/>
          <w:bCs/>
          <w:lang w:val="es-ES_tradnl"/>
        </w:rPr>
        <w:t xml:space="preserve">MySQL </w:t>
      </w:r>
      <w:proofErr w:type="spellStart"/>
      <w:r w:rsidRPr="00D51870">
        <w:rPr>
          <w:b/>
          <w:bCs/>
          <w:lang w:val="es-ES_tradnl"/>
        </w:rPr>
        <w:t>Workbench</w:t>
      </w:r>
      <w:proofErr w:type="spellEnd"/>
      <w:r w:rsidRPr="00D51870">
        <w:rPr>
          <w:b/>
          <w:bCs/>
          <w:lang w:val="es-ES_tradnl"/>
        </w:rPr>
        <w:t>:</w:t>
      </w:r>
      <w:r w:rsidRPr="00D51870">
        <w:rPr>
          <w:lang w:val="es-ES_tradnl"/>
        </w:rPr>
        <w:t xml:space="preserve"> MySQL </w:t>
      </w:r>
      <w:proofErr w:type="spellStart"/>
      <w:r w:rsidRPr="00D51870">
        <w:rPr>
          <w:lang w:val="es-ES_tradnl"/>
        </w:rPr>
        <w:t>Workbench</w:t>
      </w:r>
      <w:proofErr w:type="spellEnd"/>
      <w:r w:rsidRPr="00D51870">
        <w:rPr>
          <w:lang w:val="es-ES_tradnl"/>
        </w:rPr>
        <w:t xml:space="preserve"> es un entorno de diseño, gestión y administración de bases de datos de código libre que utiliza MySQL</w:t>
      </w:r>
      <w:r w:rsidR="00BF5A8B" w:rsidRPr="00D51870">
        <w:rPr>
          <w:lang w:val="es-ES_tradnl"/>
        </w:rPr>
        <w:t>. Se caracteriza por permitir una gestión de manera fácil y sencilla de las bases de datos SQL, donde se puede obtener una mejor visibilidad de las bases de datos gracias a las herramientas visuales que proporciona, así como un gran ahorro de tiempo a la hora de realizar consultas cotidianas de los datos almacenados en la base de datos.</w:t>
      </w:r>
    </w:p>
    <w:p w14:paraId="4C9DDC02" w14:textId="21DC4F11" w:rsidR="0013246E" w:rsidRPr="00D51870" w:rsidRDefault="0013246E" w:rsidP="00236CD0">
      <w:pPr>
        <w:pStyle w:val="Prrafodelista"/>
        <w:numPr>
          <w:ilvl w:val="0"/>
          <w:numId w:val="131"/>
        </w:numPr>
        <w:spacing w:line="360" w:lineRule="auto"/>
        <w:jc w:val="both"/>
        <w:rPr>
          <w:lang w:val="es-ES_tradnl"/>
        </w:rPr>
      </w:pPr>
      <w:r w:rsidRPr="00D51870">
        <w:rPr>
          <w:b/>
          <w:bCs/>
          <w:lang w:val="es-ES_tradnl"/>
        </w:rPr>
        <w:t>Java:</w:t>
      </w:r>
      <w:r w:rsidRPr="00D51870">
        <w:rPr>
          <w:lang w:val="es-ES_tradnl"/>
        </w:rPr>
        <w:t xml:space="preserve"> Java es un lenguaje de programación multiplataforma, orientado a objetos, seguro y confiable para codificar en cualquier plataforma que se utilice </w:t>
      </w:r>
      <w:r w:rsidR="00254728" w:rsidRPr="00D51870">
        <w:rPr>
          <w:lang w:val="es-ES_tradnl"/>
        </w:rPr>
        <w:t>hoy en día</w:t>
      </w:r>
      <w:r w:rsidRPr="00D51870">
        <w:rPr>
          <w:lang w:val="es-ES_tradnl"/>
        </w:rPr>
        <w:t>, desde móviles y software empresarial hasta servidores. Las razones por las que se sigue eligiendo este lenguaje es por sus bibliotecas ya incorporadas, la comunidad activa qu</w:t>
      </w:r>
      <w:r w:rsidR="00417BBC" w:rsidRPr="00D51870">
        <w:rPr>
          <w:lang w:val="es-ES_tradnl"/>
        </w:rPr>
        <w:t xml:space="preserve">e posee y la </w:t>
      </w:r>
      <w:r w:rsidR="00FA2BF7" w:rsidRPr="00D51870">
        <w:rPr>
          <w:lang w:val="es-ES_tradnl"/>
        </w:rPr>
        <w:t>posibilidad de ejecutar el código en cualquier plataforma sin necesidad de reescribirlo.</w:t>
      </w:r>
    </w:p>
    <w:p w14:paraId="40636BE1" w14:textId="3757E7EB" w:rsidR="00FA2BF7" w:rsidRPr="00D51870" w:rsidRDefault="00FA2BF7" w:rsidP="00236CD0">
      <w:pPr>
        <w:pStyle w:val="Prrafodelista"/>
        <w:numPr>
          <w:ilvl w:val="0"/>
          <w:numId w:val="131"/>
        </w:numPr>
        <w:spacing w:line="360" w:lineRule="auto"/>
        <w:jc w:val="both"/>
        <w:rPr>
          <w:lang w:val="es-ES_tradnl"/>
        </w:rPr>
      </w:pPr>
      <w:r w:rsidRPr="00D51870">
        <w:rPr>
          <w:b/>
          <w:bCs/>
          <w:lang w:val="es-ES_tradnl"/>
        </w:rPr>
        <w:t xml:space="preserve">Visual </w:t>
      </w:r>
      <w:proofErr w:type="spellStart"/>
      <w:r w:rsidRPr="00D51870">
        <w:rPr>
          <w:b/>
          <w:bCs/>
          <w:lang w:val="es-ES_tradnl"/>
        </w:rPr>
        <w:t>Paradigm</w:t>
      </w:r>
      <w:proofErr w:type="spellEnd"/>
      <w:r w:rsidRPr="00D51870">
        <w:rPr>
          <w:b/>
          <w:bCs/>
          <w:lang w:val="es-ES_tradnl"/>
        </w:rPr>
        <w:t>:</w:t>
      </w:r>
      <w:r w:rsidRPr="00D51870">
        <w:rPr>
          <w:lang w:val="es-ES_tradnl"/>
        </w:rPr>
        <w:t xml:space="preserve"> Es una herramienta CASE que ayuda a los equipos de software a transformar los requisitos del sistema extraíd</w:t>
      </w:r>
      <w:r w:rsidR="003B2ADF" w:rsidRPr="00D51870">
        <w:rPr>
          <w:lang w:val="es-ES_tradnl"/>
        </w:rPr>
        <w:t>o</w:t>
      </w:r>
      <w:r w:rsidRPr="00D51870">
        <w:rPr>
          <w:lang w:val="es-ES_tradnl"/>
        </w:rPr>
        <w:t xml:space="preserve">s y consensuados a diagramas precisos y </w:t>
      </w:r>
      <w:commentRangeStart w:id="16"/>
      <w:r w:rsidRPr="00D51870">
        <w:rPr>
          <w:lang w:val="es-ES_tradnl"/>
        </w:rPr>
        <w:t>exactos</w:t>
      </w:r>
      <w:commentRangeEnd w:id="16"/>
      <w:r w:rsidR="00D21DCF">
        <w:rPr>
          <w:rStyle w:val="Refdecomentario"/>
        </w:rPr>
        <w:commentReference w:id="16"/>
      </w:r>
      <w:r w:rsidR="00254728">
        <w:rPr>
          <w:lang w:val="es-ES_tradnl"/>
        </w:rPr>
        <w:t>, dando soporte completo para UML</w:t>
      </w:r>
      <w:r w:rsidRPr="00D51870">
        <w:rPr>
          <w:lang w:val="es-ES_tradnl"/>
        </w:rPr>
        <w:t>.</w:t>
      </w:r>
    </w:p>
    <w:p w14:paraId="170D4759" w14:textId="6415513D" w:rsidR="00FA2BF7" w:rsidRPr="00D51870" w:rsidRDefault="00FA2BF7" w:rsidP="00236CD0">
      <w:pPr>
        <w:pStyle w:val="Prrafodelista"/>
        <w:numPr>
          <w:ilvl w:val="0"/>
          <w:numId w:val="131"/>
        </w:numPr>
        <w:spacing w:line="360" w:lineRule="auto"/>
        <w:jc w:val="both"/>
        <w:rPr>
          <w:lang w:val="es-ES_tradnl"/>
        </w:rPr>
      </w:pPr>
      <w:proofErr w:type="spellStart"/>
      <w:r w:rsidRPr="00D51870">
        <w:rPr>
          <w:b/>
          <w:bCs/>
          <w:lang w:val="es-ES_tradnl"/>
        </w:rPr>
        <w:lastRenderedPageBreak/>
        <w:t>PencilProject</w:t>
      </w:r>
      <w:proofErr w:type="spellEnd"/>
      <w:r w:rsidRPr="00D51870">
        <w:rPr>
          <w:b/>
          <w:bCs/>
          <w:lang w:val="es-ES_tradnl"/>
        </w:rPr>
        <w:t>:</w:t>
      </w:r>
      <w:r w:rsidRPr="00D51870">
        <w:rPr>
          <w:lang w:val="es-ES_tradnl"/>
        </w:rPr>
        <w:t xml:space="preserve"> </w:t>
      </w:r>
      <w:r w:rsidR="00977048" w:rsidRPr="00D51870">
        <w:rPr>
          <w:lang w:val="es-ES_tradnl"/>
        </w:rPr>
        <w:t xml:space="preserve">Es un software de código abierto donde se permite realizar prototipos </w:t>
      </w:r>
      <w:r w:rsidR="00D21DCF">
        <w:rPr>
          <w:lang w:val="es-ES_tradnl"/>
        </w:rPr>
        <w:t xml:space="preserve">de interfaces (mockups) </w:t>
      </w:r>
      <w:r w:rsidR="00977048" w:rsidRPr="00D51870">
        <w:rPr>
          <w:lang w:val="es-ES_tradnl"/>
        </w:rPr>
        <w:t>en cualquier plataforma de escritorio, fácil de usar y que posee una gran cantidad de plantillas para ahorrar el mayor tiempo posible.</w:t>
      </w:r>
    </w:p>
    <w:p w14:paraId="3288DBD9" w14:textId="21131EA5" w:rsidR="00977048" w:rsidRPr="00D51870" w:rsidRDefault="00977048" w:rsidP="00236CD0">
      <w:pPr>
        <w:pStyle w:val="Prrafodelista"/>
        <w:numPr>
          <w:ilvl w:val="0"/>
          <w:numId w:val="131"/>
        </w:numPr>
        <w:spacing w:line="360" w:lineRule="auto"/>
        <w:jc w:val="both"/>
        <w:rPr>
          <w:lang w:val="es-ES_tradnl"/>
        </w:rPr>
      </w:pPr>
      <w:r w:rsidRPr="00D51870">
        <w:rPr>
          <w:b/>
          <w:bCs/>
          <w:lang w:val="es-ES_tradnl"/>
        </w:rPr>
        <w:t>Eclipse:</w:t>
      </w:r>
      <w:r w:rsidRPr="00D51870">
        <w:rPr>
          <w:lang w:val="es-ES_tradnl"/>
        </w:rPr>
        <w:t xml:space="preserve"> Es una de las mayores plataformas </w:t>
      </w:r>
      <w:r w:rsidR="0018799E" w:rsidRPr="00D51870">
        <w:rPr>
          <w:lang w:val="es-ES_tradnl"/>
        </w:rPr>
        <w:t xml:space="preserve">de desarrollo integrado (IDE) más populares </w:t>
      </w:r>
      <w:r w:rsidRPr="00D51870">
        <w:rPr>
          <w:lang w:val="es-ES_tradnl"/>
        </w:rPr>
        <w:t xml:space="preserve">para el desarrollo de código, </w:t>
      </w:r>
      <w:r w:rsidR="000314D1" w:rsidRPr="00D51870">
        <w:rPr>
          <w:lang w:val="es-ES_tradnl"/>
        </w:rPr>
        <w:t>en la que se permite</w:t>
      </w:r>
      <w:r w:rsidRPr="00D51870">
        <w:rPr>
          <w:lang w:val="es-ES_tradnl"/>
        </w:rPr>
        <w:t xml:space="preserve"> programar en </w:t>
      </w:r>
      <w:r w:rsidR="0018799E" w:rsidRPr="00D51870">
        <w:rPr>
          <w:lang w:val="es-ES_tradnl"/>
        </w:rPr>
        <w:t xml:space="preserve">lenguajes como C, </w:t>
      </w:r>
      <w:r w:rsidRPr="00D51870">
        <w:rPr>
          <w:lang w:val="es-ES_tradnl"/>
        </w:rPr>
        <w:t xml:space="preserve">C++, Java, </w:t>
      </w:r>
      <w:r w:rsidR="0018799E" w:rsidRPr="00D51870">
        <w:rPr>
          <w:lang w:val="es-ES_tradnl"/>
        </w:rPr>
        <w:t xml:space="preserve">JavaScript, </w:t>
      </w:r>
      <w:proofErr w:type="spellStart"/>
      <w:r w:rsidR="0018799E" w:rsidRPr="00D51870">
        <w:rPr>
          <w:lang w:val="es-ES_tradnl"/>
        </w:rPr>
        <w:t>Kotlin</w:t>
      </w:r>
      <w:proofErr w:type="spellEnd"/>
      <w:r w:rsidR="0018799E" w:rsidRPr="00D51870">
        <w:rPr>
          <w:lang w:val="es-ES_tradnl"/>
        </w:rPr>
        <w:t>…</w:t>
      </w:r>
    </w:p>
    <w:p w14:paraId="7EB25AFA" w14:textId="09DEEA92" w:rsidR="004A1F86" w:rsidRPr="00D51870" w:rsidRDefault="004A1F86" w:rsidP="00236CD0">
      <w:pPr>
        <w:pStyle w:val="Prrafodelista"/>
        <w:numPr>
          <w:ilvl w:val="0"/>
          <w:numId w:val="131"/>
        </w:numPr>
        <w:spacing w:line="360" w:lineRule="auto"/>
        <w:jc w:val="both"/>
        <w:rPr>
          <w:lang w:val="es-ES_tradnl"/>
        </w:rPr>
      </w:pPr>
      <w:proofErr w:type="spellStart"/>
      <w:r w:rsidRPr="00D51870">
        <w:rPr>
          <w:b/>
          <w:bCs/>
          <w:lang w:val="es-ES_tradnl"/>
        </w:rPr>
        <w:t>SceneBuilder</w:t>
      </w:r>
      <w:proofErr w:type="spellEnd"/>
      <w:r w:rsidRPr="00D51870">
        <w:rPr>
          <w:b/>
          <w:bCs/>
          <w:lang w:val="es-ES_tradnl"/>
        </w:rPr>
        <w:t>:</w:t>
      </w:r>
      <w:r w:rsidRPr="00D51870">
        <w:rPr>
          <w:lang w:val="es-ES_tradnl"/>
        </w:rPr>
        <w:t xml:space="preserve"> Aplicación en la que se permite diseñar las </w:t>
      </w:r>
      <w:r w:rsidR="00254728">
        <w:rPr>
          <w:lang w:val="es-ES_tradnl"/>
        </w:rPr>
        <w:t>interfaces de usuario</w:t>
      </w:r>
      <w:r w:rsidRPr="00D51870">
        <w:rPr>
          <w:lang w:val="es-ES_tradnl"/>
        </w:rPr>
        <w:t xml:space="preserve"> de la aplicación que se desarrolla usando </w:t>
      </w:r>
      <w:proofErr w:type="spellStart"/>
      <w:r w:rsidRPr="00D51870">
        <w:rPr>
          <w:lang w:val="es-ES_tradnl"/>
        </w:rPr>
        <w:t>JavaFX</w:t>
      </w:r>
      <w:proofErr w:type="spellEnd"/>
      <w:r w:rsidRPr="00D51870">
        <w:rPr>
          <w:lang w:val="es-ES_tradnl"/>
        </w:rPr>
        <w:t>.</w:t>
      </w:r>
    </w:p>
    <w:p w14:paraId="1E4F5B10" w14:textId="41CA7437" w:rsidR="004A1F86" w:rsidRPr="00D51870" w:rsidRDefault="004A1F86" w:rsidP="00236CD0">
      <w:pPr>
        <w:pStyle w:val="Prrafodelista"/>
        <w:numPr>
          <w:ilvl w:val="0"/>
          <w:numId w:val="131"/>
        </w:numPr>
        <w:spacing w:line="360" w:lineRule="auto"/>
        <w:jc w:val="both"/>
        <w:rPr>
          <w:lang w:val="es-ES_tradnl"/>
        </w:rPr>
      </w:pPr>
      <w:proofErr w:type="spellStart"/>
      <w:r w:rsidRPr="00D51870">
        <w:rPr>
          <w:b/>
          <w:bCs/>
          <w:lang w:val="es-ES_tradnl"/>
        </w:rPr>
        <w:t>JavaFX</w:t>
      </w:r>
      <w:proofErr w:type="spellEnd"/>
      <w:r w:rsidRPr="00D51870">
        <w:rPr>
          <w:b/>
          <w:bCs/>
          <w:lang w:val="es-ES_tradnl"/>
        </w:rPr>
        <w:t>:</w:t>
      </w:r>
      <w:r w:rsidRPr="00D51870">
        <w:rPr>
          <w:lang w:val="es-ES_tradnl"/>
        </w:rPr>
        <w:t xml:space="preserve"> Lenguaje de programación combinado con Java con </w:t>
      </w:r>
      <w:r w:rsidR="00D3341A">
        <w:rPr>
          <w:lang w:val="es-ES_tradnl"/>
        </w:rPr>
        <w:t>el</w:t>
      </w:r>
      <w:r w:rsidRPr="00D51870">
        <w:rPr>
          <w:lang w:val="es-ES_tradnl"/>
        </w:rPr>
        <w:t xml:space="preserve"> que se crean y despl</w:t>
      </w:r>
      <w:ins w:id="17" w:author="Francisco José Jaime" w:date="2023-08-14T11:25:00Z">
        <w:r w:rsidR="00D3341A">
          <w:rPr>
            <w:lang w:val="es-ES_tradnl"/>
          </w:rPr>
          <w:t>i</w:t>
        </w:r>
      </w:ins>
      <w:r w:rsidRPr="00D51870">
        <w:rPr>
          <w:lang w:val="es-ES_tradnl"/>
        </w:rPr>
        <w:t>egan aplicaciones web y de escritorio en una amplia variedad de plataformas, tales como consolas de videojuegos, teléfonos m</w:t>
      </w:r>
      <w:r w:rsidR="003B2ADF" w:rsidRPr="00D51870">
        <w:rPr>
          <w:lang w:val="es-ES_tradnl"/>
        </w:rPr>
        <w:t>ó</w:t>
      </w:r>
      <w:r w:rsidRPr="00D51870">
        <w:rPr>
          <w:lang w:val="es-ES_tradnl"/>
        </w:rPr>
        <w:t>viles</w:t>
      </w:r>
      <w:r w:rsidR="00001265" w:rsidRPr="00D51870">
        <w:rPr>
          <w:lang w:val="es-ES_tradnl"/>
        </w:rPr>
        <w:t>, la Web</w:t>
      </w:r>
      <w:r w:rsidRPr="00D51870">
        <w:rPr>
          <w:lang w:val="es-ES_tradnl"/>
        </w:rPr>
        <w:t>….</w:t>
      </w:r>
    </w:p>
    <w:p w14:paraId="49203068" w14:textId="64EFE6BB" w:rsidR="00236CD0" w:rsidRPr="00D51870" w:rsidRDefault="00236CD0" w:rsidP="00236CD0">
      <w:pPr>
        <w:pStyle w:val="Prrafodelista"/>
        <w:numPr>
          <w:ilvl w:val="0"/>
          <w:numId w:val="131"/>
        </w:numPr>
        <w:spacing w:line="360" w:lineRule="auto"/>
        <w:jc w:val="both"/>
        <w:rPr>
          <w:lang w:val="es-ES_tradnl"/>
        </w:rPr>
      </w:pPr>
      <w:r w:rsidRPr="00D51870">
        <w:rPr>
          <w:b/>
          <w:bCs/>
          <w:lang w:val="es-ES_tradnl"/>
        </w:rPr>
        <w:t xml:space="preserve">Java </w:t>
      </w:r>
      <w:proofErr w:type="spellStart"/>
      <w:r w:rsidRPr="00D51870">
        <w:rPr>
          <w:b/>
          <w:bCs/>
          <w:lang w:val="es-ES_tradnl"/>
        </w:rPr>
        <w:t>Database</w:t>
      </w:r>
      <w:proofErr w:type="spellEnd"/>
      <w:r w:rsidRPr="00D51870">
        <w:rPr>
          <w:b/>
          <w:bCs/>
          <w:lang w:val="es-ES_tradnl"/>
        </w:rPr>
        <w:t xml:space="preserve"> </w:t>
      </w:r>
      <w:proofErr w:type="spellStart"/>
      <w:r w:rsidRPr="00D51870">
        <w:rPr>
          <w:b/>
          <w:bCs/>
          <w:lang w:val="es-ES_tradnl"/>
        </w:rPr>
        <w:t>Connectivity</w:t>
      </w:r>
      <w:proofErr w:type="spellEnd"/>
      <w:r w:rsidRPr="00D51870">
        <w:rPr>
          <w:b/>
          <w:bCs/>
          <w:lang w:val="es-ES_tradnl"/>
        </w:rPr>
        <w:t xml:space="preserve"> (JDBC):</w:t>
      </w:r>
      <w:r w:rsidRPr="00D51870">
        <w:rPr>
          <w:lang w:val="es-ES_tradnl"/>
        </w:rPr>
        <w:t xml:space="preserve"> Interfaz de programación de aplicaciones (API) que permite que los programas realizados en Java </w:t>
      </w:r>
      <w:r w:rsidR="009869E8" w:rsidRPr="00D51870">
        <w:rPr>
          <w:lang w:val="es-ES_tradnl"/>
        </w:rPr>
        <w:t>establezcan una conexión</w:t>
      </w:r>
      <w:r w:rsidRPr="00D51870">
        <w:rPr>
          <w:lang w:val="es-ES_tradnl"/>
        </w:rPr>
        <w:t xml:space="preserve"> a </w:t>
      </w:r>
      <w:r w:rsidR="009869E8" w:rsidRPr="00D51870">
        <w:rPr>
          <w:lang w:val="es-ES_tradnl"/>
        </w:rPr>
        <w:t xml:space="preserve">las </w:t>
      </w:r>
      <w:r w:rsidRPr="00D51870">
        <w:rPr>
          <w:lang w:val="es-ES_tradnl"/>
        </w:rPr>
        <w:t>bases de datos</w:t>
      </w:r>
      <w:r w:rsidR="009869E8" w:rsidRPr="00D51870">
        <w:rPr>
          <w:lang w:val="es-ES_tradnl"/>
        </w:rPr>
        <w:t xml:space="preserve"> SQL</w:t>
      </w:r>
      <w:r w:rsidRPr="00D51870">
        <w:rPr>
          <w:lang w:val="es-ES_tradnl"/>
        </w:rPr>
        <w:t>.</w:t>
      </w:r>
    </w:p>
    <w:p w14:paraId="7FF1A02C" w14:textId="4597C3BE" w:rsidR="000314D1" w:rsidRPr="00D51870" w:rsidRDefault="000314D1" w:rsidP="00236CD0">
      <w:pPr>
        <w:pStyle w:val="Prrafodelista"/>
        <w:numPr>
          <w:ilvl w:val="0"/>
          <w:numId w:val="131"/>
        </w:numPr>
        <w:spacing w:line="360" w:lineRule="auto"/>
        <w:jc w:val="both"/>
        <w:rPr>
          <w:lang w:val="es-ES_tradnl"/>
        </w:rPr>
      </w:pPr>
      <w:proofErr w:type="spellStart"/>
      <w:r w:rsidRPr="00D51870">
        <w:rPr>
          <w:b/>
          <w:bCs/>
          <w:lang w:val="es-ES_tradnl"/>
        </w:rPr>
        <w:t>Github</w:t>
      </w:r>
      <w:proofErr w:type="spellEnd"/>
      <w:r w:rsidRPr="00D51870">
        <w:rPr>
          <w:b/>
          <w:bCs/>
          <w:lang w:val="es-ES_tradnl"/>
        </w:rPr>
        <w:t xml:space="preserve">: </w:t>
      </w:r>
      <w:r w:rsidRPr="00D51870">
        <w:rPr>
          <w:lang w:val="es-ES_tradnl"/>
        </w:rPr>
        <w:t>Repositorio donde se aloja el proyecto utilizando el sistema de versiones Git</w:t>
      </w:r>
      <w:r w:rsidR="00D3341A">
        <w:rPr>
          <w:lang w:val="es-ES_tradnl"/>
        </w:rPr>
        <w:t>.</w:t>
      </w:r>
      <w:r w:rsidR="00D3341A" w:rsidRPr="00D51870">
        <w:rPr>
          <w:lang w:val="es-ES_tradnl"/>
        </w:rPr>
        <w:t xml:space="preserve"> </w:t>
      </w:r>
      <w:r w:rsidR="00D66CF1">
        <w:rPr>
          <w:lang w:val="es-ES_tradnl"/>
        </w:rPr>
        <w:t xml:space="preserve">En </w:t>
      </w:r>
      <w:r w:rsidR="00D66CF1" w:rsidRPr="00D51870">
        <w:rPr>
          <w:lang w:val="es-ES_tradnl"/>
        </w:rPr>
        <w:t>este</w:t>
      </w:r>
      <w:r w:rsidRPr="00D51870">
        <w:rPr>
          <w:lang w:val="es-ES_tradnl"/>
        </w:rPr>
        <w:t xml:space="preserve"> caso </w:t>
      </w:r>
      <w:r w:rsidR="00D3341A">
        <w:rPr>
          <w:lang w:val="es-ES_tradnl"/>
        </w:rPr>
        <w:t xml:space="preserve">particular </w:t>
      </w:r>
      <w:r w:rsidRPr="00D51870">
        <w:rPr>
          <w:lang w:val="es-ES_tradnl"/>
        </w:rPr>
        <w:t xml:space="preserve">se ha utilizado el plugin de </w:t>
      </w:r>
      <w:proofErr w:type="spellStart"/>
      <w:r w:rsidRPr="00D51870">
        <w:rPr>
          <w:lang w:val="es-ES_tradnl"/>
        </w:rPr>
        <w:t>Github</w:t>
      </w:r>
      <w:proofErr w:type="spellEnd"/>
      <w:r w:rsidRPr="00D51870">
        <w:rPr>
          <w:lang w:val="es-ES_tradnl"/>
        </w:rPr>
        <w:t xml:space="preserve"> que proporciona Eclipse.</w:t>
      </w:r>
    </w:p>
    <w:p w14:paraId="53D9BBA5" w14:textId="39BF71B0" w:rsidR="00261258" w:rsidRPr="00D51870" w:rsidRDefault="00261258" w:rsidP="00236CD0">
      <w:pPr>
        <w:pStyle w:val="Prrafodelista"/>
        <w:numPr>
          <w:ilvl w:val="0"/>
          <w:numId w:val="131"/>
        </w:numPr>
        <w:spacing w:line="360" w:lineRule="auto"/>
        <w:jc w:val="both"/>
        <w:rPr>
          <w:lang w:val="es-ES_tradnl"/>
        </w:rPr>
      </w:pPr>
      <w:proofErr w:type="spellStart"/>
      <w:r w:rsidRPr="00D51870">
        <w:rPr>
          <w:b/>
          <w:bCs/>
          <w:lang w:val="es-ES_tradnl"/>
        </w:rPr>
        <w:t>Amateras</w:t>
      </w:r>
      <w:proofErr w:type="spellEnd"/>
      <w:r w:rsidRPr="00D51870">
        <w:rPr>
          <w:b/>
          <w:bCs/>
          <w:lang w:val="es-ES_tradnl"/>
        </w:rPr>
        <w:t xml:space="preserve">: </w:t>
      </w:r>
      <w:r w:rsidR="00634D1B" w:rsidRPr="00D51870">
        <w:rPr>
          <w:lang w:val="es-ES_tradnl"/>
        </w:rPr>
        <w:t>Plugin de Eclipse que se utiliza para la realización del diagrama de clases del proyecto, en el cual se puede añadir de forma automática las clases y métodos del proyecto.</w:t>
      </w:r>
    </w:p>
    <w:p w14:paraId="755C85A6" w14:textId="3F0F4CB2" w:rsidR="005B462B" w:rsidRPr="00D51870" w:rsidRDefault="005B462B" w:rsidP="00236CD0">
      <w:pPr>
        <w:pStyle w:val="Prrafodelista"/>
        <w:numPr>
          <w:ilvl w:val="0"/>
          <w:numId w:val="131"/>
        </w:numPr>
        <w:spacing w:line="360" w:lineRule="auto"/>
        <w:jc w:val="both"/>
        <w:rPr>
          <w:lang w:val="es-ES_tradnl"/>
        </w:rPr>
      </w:pPr>
      <w:r w:rsidRPr="00D51870">
        <w:rPr>
          <w:b/>
          <w:bCs/>
          <w:lang w:val="es-ES_tradnl"/>
        </w:rPr>
        <w:t xml:space="preserve">FXML: </w:t>
      </w:r>
      <w:r w:rsidR="00634D1B" w:rsidRPr="00D51870">
        <w:rPr>
          <w:lang w:val="es-ES_tradnl"/>
        </w:rPr>
        <w:t xml:space="preserve">Lenguaje utilizado para la realización de Interfaces de una aplicación realizada en </w:t>
      </w:r>
      <w:proofErr w:type="spellStart"/>
      <w:r w:rsidR="00634D1B" w:rsidRPr="00D51870">
        <w:rPr>
          <w:lang w:val="es-ES_tradnl"/>
        </w:rPr>
        <w:t>JavaFX</w:t>
      </w:r>
      <w:proofErr w:type="spellEnd"/>
      <w:r w:rsidR="00634D1B" w:rsidRPr="00D51870">
        <w:rPr>
          <w:lang w:val="es-ES_tradnl"/>
        </w:rPr>
        <w:t>.</w:t>
      </w:r>
    </w:p>
    <w:p w14:paraId="5B16DE40" w14:textId="35DC807B" w:rsidR="00E3453A" w:rsidRPr="00D51870" w:rsidRDefault="00E3453A" w:rsidP="00236CD0">
      <w:pPr>
        <w:pStyle w:val="Prrafodelista"/>
        <w:numPr>
          <w:ilvl w:val="0"/>
          <w:numId w:val="131"/>
        </w:numPr>
        <w:spacing w:line="360" w:lineRule="auto"/>
        <w:jc w:val="both"/>
        <w:rPr>
          <w:lang w:val="es-ES_tradnl"/>
        </w:rPr>
      </w:pPr>
      <w:proofErr w:type="spellStart"/>
      <w:r w:rsidRPr="00D51870">
        <w:rPr>
          <w:b/>
          <w:bCs/>
          <w:lang w:val="es-ES_tradnl"/>
        </w:rPr>
        <w:t>JUnit</w:t>
      </w:r>
      <w:proofErr w:type="spellEnd"/>
      <w:r w:rsidRPr="00D51870">
        <w:rPr>
          <w:b/>
          <w:bCs/>
          <w:lang w:val="es-ES_tradnl"/>
        </w:rPr>
        <w:t>:</w:t>
      </w:r>
      <w:r w:rsidR="00634D1B" w:rsidRPr="00D51870">
        <w:rPr>
          <w:b/>
          <w:bCs/>
          <w:lang w:val="es-ES_tradnl"/>
        </w:rPr>
        <w:t xml:space="preserve"> </w:t>
      </w:r>
      <w:r w:rsidR="00634D1B" w:rsidRPr="00D51870">
        <w:rPr>
          <w:lang w:val="es-ES_tradnl"/>
        </w:rPr>
        <w:t>Librería que se utiliza para la realización de pruebas unitarias en Java.</w:t>
      </w:r>
    </w:p>
    <w:p w14:paraId="126A0FD9" w14:textId="77777777" w:rsidR="000314D1" w:rsidRPr="00D51870" w:rsidRDefault="000314D1" w:rsidP="000314D1">
      <w:pPr>
        <w:pStyle w:val="Prrafodelista"/>
        <w:spacing w:line="360" w:lineRule="auto"/>
        <w:jc w:val="both"/>
        <w:rPr>
          <w:b/>
          <w:bCs/>
          <w:lang w:val="es-ES_tradnl"/>
        </w:rPr>
      </w:pPr>
    </w:p>
    <w:p w14:paraId="3544FE12" w14:textId="69659D54" w:rsidR="002C6575" w:rsidRPr="00D51870" w:rsidRDefault="00E11D67" w:rsidP="00EC3829">
      <w:pPr>
        <w:pStyle w:val="Subcapitulo"/>
        <w:rPr>
          <w:lang w:val="es-ES_tradnl"/>
        </w:rPr>
      </w:pPr>
      <w:bookmarkStart w:id="18" w:name="_Toc143454648"/>
      <w:r w:rsidRPr="00D51870">
        <w:rPr>
          <w:lang w:val="es-ES_tradnl"/>
        </w:rPr>
        <w:t xml:space="preserve">1.5 Metodología </w:t>
      </w:r>
      <w:r w:rsidR="009775A9" w:rsidRPr="00D51870">
        <w:rPr>
          <w:lang w:val="es-ES_tradnl"/>
        </w:rPr>
        <w:t xml:space="preserve">de </w:t>
      </w:r>
      <w:commentRangeStart w:id="19"/>
      <w:r w:rsidR="009775A9" w:rsidRPr="00D51870">
        <w:rPr>
          <w:lang w:val="es-ES_tradnl"/>
        </w:rPr>
        <w:t>trabajo</w:t>
      </w:r>
      <w:commentRangeEnd w:id="19"/>
      <w:r w:rsidR="00D3341A">
        <w:rPr>
          <w:rStyle w:val="Refdecomentario"/>
          <w:rFonts w:eastAsiaTheme="minorHAnsi" w:cstheme="minorBidi"/>
          <w:b w:val="0"/>
          <w:bCs w:val="0"/>
          <w:color w:val="auto"/>
        </w:rPr>
        <w:commentReference w:id="19"/>
      </w:r>
      <w:bookmarkEnd w:id="18"/>
    </w:p>
    <w:p w14:paraId="76D5694C" w14:textId="5E390A6E" w:rsidR="002C6575" w:rsidRPr="00D51870" w:rsidRDefault="00E11D67" w:rsidP="00985AEB">
      <w:pPr>
        <w:spacing w:before="240" w:after="240" w:line="360" w:lineRule="auto"/>
        <w:jc w:val="both"/>
        <w:rPr>
          <w:i/>
          <w:iCs/>
          <w:lang w:val="es-ES_tradnl"/>
        </w:rPr>
      </w:pPr>
      <w:r w:rsidRPr="00D51870">
        <w:rPr>
          <w:lang w:val="es-ES_tradnl"/>
        </w:rPr>
        <w:t xml:space="preserve">Se ha usado una metodología ágil derivada de Scrum con las adaptaciones requeridas para este proyecto, donde se han realizado entregas periódicas al tutor en base a lo que se ha planificado para esa entrega, siguiendo la división en </w:t>
      </w:r>
      <w:proofErr w:type="spellStart"/>
      <w:r w:rsidRPr="00D51870">
        <w:rPr>
          <w:lang w:val="es-ES_tradnl"/>
        </w:rPr>
        <w:t>sprints</w:t>
      </w:r>
      <w:proofErr w:type="spellEnd"/>
      <w:r w:rsidRPr="00D51870">
        <w:rPr>
          <w:lang w:val="es-ES_tradnl"/>
        </w:rPr>
        <w:t xml:space="preserve"> típica de </w:t>
      </w:r>
      <w:r w:rsidRPr="00D51870">
        <w:rPr>
          <w:i/>
          <w:iCs/>
          <w:lang w:val="es-ES_tradnl"/>
        </w:rPr>
        <w:t>Scrum</w:t>
      </w:r>
      <w:r w:rsidR="002C6575" w:rsidRPr="00D51870">
        <w:rPr>
          <w:i/>
          <w:iCs/>
          <w:lang w:val="es-ES_tradnl"/>
        </w:rPr>
        <w:t>.</w:t>
      </w:r>
    </w:p>
    <w:p w14:paraId="65170E58" w14:textId="3F0FB916" w:rsidR="00195E09" w:rsidRDefault="002C6575" w:rsidP="00985AEB">
      <w:pPr>
        <w:spacing w:before="240" w:after="240" w:line="360" w:lineRule="auto"/>
        <w:jc w:val="both"/>
        <w:rPr>
          <w:lang w:val="es-ES_tradnl"/>
        </w:rPr>
      </w:pPr>
      <w:r w:rsidRPr="00D51870">
        <w:rPr>
          <w:lang w:val="es-ES_tradnl"/>
        </w:rPr>
        <w:t xml:space="preserve">La duración </w:t>
      </w:r>
      <w:r w:rsidR="00D5648F" w:rsidRPr="00D51870">
        <w:rPr>
          <w:lang w:val="es-ES_tradnl"/>
        </w:rPr>
        <w:t xml:space="preserve">de cada sprint se ha determinado durante el progreso del proyecto en base a las tareas asociadas a cada uno, aunque se ha priorizado un periodo medio de dos semanas. Con esta metodología se ha podido permitir adaptar el desarrollo del proyecto a las necesidades </w:t>
      </w:r>
      <w:r w:rsidR="00D5648F" w:rsidRPr="00D51870">
        <w:rPr>
          <w:lang w:val="es-ES_tradnl"/>
        </w:rPr>
        <w:lastRenderedPageBreak/>
        <w:t>del cliente.</w:t>
      </w:r>
      <w:r w:rsidR="004E514F">
        <w:rPr>
          <w:lang w:val="es-ES_tradnl"/>
        </w:rPr>
        <w:t xml:space="preserve"> </w:t>
      </w:r>
      <w:r w:rsidR="00A2737F">
        <w:rPr>
          <w:lang w:val="es-ES_tradnl"/>
        </w:rPr>
        <w:t xml:space="preserve">Por ello, antes del comienzo de cada sprint, se realiza una reunión donde se </w:t>
      </w:r>
      <w:r w:rsidR="00195E09">
        <w:rPr>
          <w:lang w:val="es-ES_tradnl"/>
        </w:rPr>
        <w:t xml:space="preserve">abarcan las modificaciones de los requisitos de la plataforma en caso de que haya sido necesario y se </w:t>
      </w:r>
      <w:r w:rsidR="00A2737F">
        <w:rPr>
          <w:lang w:val="es-ES_tradnl"/>
        </w:rPr>
        <w:t>decide lo que se va a realizar durante las próximas dos semanas, manteniendo comunicación mediante correo electrónico en caso de cualquier duda relacionada con el proyecto, ya sean requisitos, implementación o elaboración de los diagramas</w:t>
      </w:r>
      <w:r w:rsidR="00195E09">
        <w:rPr>
          <w:lang w:val="es-ES_tradnl"/>
        </w:rPr>
        <w:t xml:space="preserve">. En caso </w:t>
      </w:r>
      <w:r w:rsidR="004E514F">
        <w:rPr>
          <w:lang w:val="es-ES_tradnl"/>
        </w:rPr>
        <w:t xml:space="preserve">de que fuese </w:t>
      </w:r>
      <w:r w:rsidR="00195E09">
        <w:rPr>
          <w:lang w:val="es-ES_tradnl"/>
        </w:rPr>
        <w:t xml:space="preserve">necesario, se realizaría una reunión de emergencia para abordar las dudas que hayan surgido durante el desarrollo del sprint que se encuentra en proceso. </w:t>
      </w:r>
    </w:p>
    <w:p w14:paraId="69EEC344" w14:textId="63D03249" w:rsidR="00A2737F" w:rsidRPr="00D51870" w:rsidRDefault="00A2737F" w:rsidP="00985AEB">
      <w:pPr>
        <w:spacing w:before="240" w:after="240" w:line="360" w:lineRule="auto"/>
        <w:jc w:val="both"/>
        <w:rPr>
          <w:i/>
          <w:iCs/>
          <w:lang w:val="es-ES_tradnl"/>
        </w:rPr>
      </w:pPr>
      <w:r>
        <w:rPr>
          <w:lang w:val="es-ES_tradnl"/>
        </w:rPr>
        <w:t xml:space="preserve">Si el sprint es finalizado antes </w:t>
      </w:r>
      <w:r w:rsidR="00195E09">
        <w:rPr>
          <w:lang w:val="es-ES_tradnl"/>
        </w:rPr>
        <w:t xml:space="preserve">del tiempo establecido, se comunicaba al tutor la finalización de este para poner en marcha una nueva reunión </w:t>
      </w:r>
      <w:r w:rsidR="006B232C">
        <w:rPr>
          <w:lang w:val="es-ES_tradnl"/>
        </w:rPr>
        <w:t>y detallar el contenido que se va a realizar en el nuevo sprint</w:t>
      </w:r>
      <w:r w:rsidR="00195E09">
        <w:rPr>
          <w:lang w:val="es-ES_tradnl"/>
        </w:rPr>
        <w:t xml:space="preserve">. </w:t>
      </w:r>
    </w:p>
    <w:p w14:paraId="432CEB73" w14:textId="77777777" w:rsidR="000314D1" w:rsidRPr="00D51870" w:rsidRDefault="000314D1" w:rsidP="000314D1">
      <w:pPr>
        <w:pStyle w:val="Prrafodelista"/>
        <w:spacing w:line="360" w:lineRule="auto"/>
        <w:jc w:val="both"/>
        <w:rPr>
          <w:lang w:val="es-ES_tradnl"/>
        </w:rPr>
      </w:pPr>
    </w:p>
    <w:p w14:paraId="3903F2AC" w14:textId="77777777" w:rsidR="009775A9" w:rsidRPr="00D51870" w:rsidRDefault="009775A9" w:rsidP="00B73A20">
      <w:pPr>
        <w:spacing w:line="360" w:lineRule="auto"/>
        <w:jc w:val="both"/>
        <w:rPr>
          <w:lang w:val="es-ES_tradnl"/>
        </w:rPr>
      </w:pPr>
    </w:p>
    <w:p w14:paraId="6C433637" w14:textId="6983BA2A" w:rsidR="009775A9" w:rsidRPr="00D51870" w:rsidRDefault="009775A9" w:rsidP="009775A9">
      <w:pPr>
        <w:pStyle w:val="CapituloNumero"/>
        <w:rPr>
          <w:lang w:val="es-ES_tradnl"/>
        </w:rPr>
      </w:pPr>
      <w:r w:rsidRPr="00D51870">
        <w:rPr>
          <w:lang w:val="es-ES_tradnl"/>
        </w:rPr>
        <w:t>2</w:t>
      </w:r>
    </w:p>
    <w:p w14:paraId="4E2B0CF1" w14:textId="769B27E1" w:rsidR="009775A9" w:rsidRPr="00D51870" w:rsidRDefault="009775A9" w:rsidP="00894120">
      <w:pPr>
        <w:pStyle w:val="Capitulo"/>
        <w:rPr>
          <w:lang w:val="es-ES_tradnl"/>
        </w:rPr>
      </w:pPr>
      <w:bookmarkStart w:id="20" w:name="_Toc143454649"/>
      <w:r w:rsidRPr="00D51870">
        <w:rPr>
          <w:lang w:val="es-ES_tradnl"/>
        </w:rPr>
        <w:t>Análisis</w:t>
      </w:r>
      <w:bookmarkEnd w:id="20"/>
    </w:p>
    <w:p w14:paraId="0AAD6092" w14:textId="77777777" w:rsidR="00894120" w:rsidRPr="00D51870" w:rsidRDefault="00894120" w:rsidP="00894120">
      <w:pPr>
        <w:pStyle w:val="Capitulo"/>
        <w:rPr>
          <w:lang w:val="es-ES_tradnl"/>
        </w:rPr>
      </w:pPr>
    </w:p>
    <w:p w14:paraId="4407B886" w14:textId="480FD94B" w:rsidR="00081120" w:rsidRPr="00D51870" w:rsidRDefault="00081120" w:rsidP="00EC3829">
      <w:pPr>
        <w:pStyle w:val="Subcapitulo"/>
        <w:rPr>
          <w:lang w:val="es-ES_tradnl"/>
        </w:rPr>
      </w:pPr>
      <w:bookmarkStart w:id="21" w:name="_Toc143454650"/>
      <w:r w:rsidRPr="00D51870">
        <w:rPr>
          <w:lang w:val="es-ES_tradnl"/>
        </w:rPr>
        <w:t>2.1 Obtención de requisitos</w:t>
      </w:r>
      <w:bookmarkEnd w:id="21"/>
    </w:p>
    <w:p w14:paraId="6EEC6138" w14:textId="77777777" w:rsidR="00081120" w:rsidRPr="00D51870" w:rsidRDefault="00081120" w:rsidP="00081120">
      <w:pPr>
        <w:rPr>
          <w:lang w:val="es-ES_tradnl"/>
        </w:rPr>
      </w:pPr>
    </w:p>
    <w:p w14:paraId="370E8093" w14:textId="765235ED" w:rsidR="00081120" w:rsidRPr="00D51870" w:rsidRDefault="006A20EB" w:rsidP="00894120">
      <w:pPr>
        <w:spacing w:line="360" w:lineRule="auto"/>
        <w:jc w:val="both"/>
        <w:rPr>
          <w:lang w:val="es-ES_tradnl"/>
        </w:rPr>
      </w:pPr>
      <w:r w:rsidRPr="00D51870">
        <w:rPr>
          <w:lang w:val="es-ES_tradnl"/>
        </w:rPr>
        <w:t xml:space="preserve">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w:t>
      </w:r>
      <w:r w:rsidRPr="00D51870">
        <w:rPr>
          <w:lang w:val="es-ES_tradnl"/>
        </w:rPr>
        <w:lastRenderedPageBreak/>
        <w:t>son similares, y</w:t>
      </w:r>
      <w:del w:id="22" w:author="Francisco José Jaime" w:date="2023-08-14T11:31:00Z">
        <w:r w:rsidRPr="00D51870" w:rsidDel="00D3341A">
          <w:rPr>
            <w:lang w:val="es-ES_tradnl"/>
          </w:rPr>
          <w:delText>,</w:delText>
        </w:r>
      </w:del>
      <w:r w:rsidRPr="00D51870">
        <w:rPr>
          <w:lang w:val="es-ES_tradnl"/>
        </w:rPr>
        <w:t xml:space="preserve"> por lo tanto, es el mismo requisito tanto para uno como para otro. Por otro lado, se ha llevado a cabo la obtención de unos requisitos a futuro</w:t>
      </w:r>
      <w:r w:rsidR="004D4B68" w:rsidRPr="00D51870">
        <w:rPr>
          <w:lang w:val="es-ES_tradnl"/>
        </w:rPr>
        <w:t>, donde c</w:t>
      </w:r>
      <w:r w:rsidRPr="00D51870">
        <w:rPr>
          <w:lang w:val="es-ES_tradnl"/>
        </w:rPr>
        <w:t xml:space="preserve">abe mencionar que estos requisitos serían implementados en caso de que la aplicación pasara a producción, lo que </w:t>
      </w:r>
      <w:r w:rsidR="00D3341A">
        <w:rPr>
          <w:lang w:val="es-ES_tradnl"/>
        </w:rPr>
        <w:t xml:space="preserve">le daría una funcionalidad extra </w:t>
      </w:r>
      <w:commentRangeStart w:id="23"/>
      <w:r w:rsidR="00D3341A">
        <w:rPr>
          <w:lang w:val="es-ES_tradnl"/>
        </w:rPr>
        <w:t>adicional</w:t>
      </w:r>
      <w:commentRangeEnd w:id="23"/>
      <w:r w:rsidR="00D3341A">
        <w:rPr>
          <w:rStyle w:val="Refdecomentario"/>
        </w:rPr>
        <w:commentReference w:id="23"/>
      </w:r>
      <w:r w:rsidRPr="00D51870">
        <w:rPr>
          <w:lang w:val="es-ES_tradnl"/>
        </w:rPr>
        <w:t>.</w:t>
      </w:r>
    </w:p>
    <w:p w14:paraId="13E4CF5F" w14:textId="3EB0581C" w:rsidR="00081120" w:rsidRPr="00D51870" w:rsidRDefault="00C74E4F" w:rsidP="00894120">
      <w:pPr>
        <w:pStyle w:val="Subcapitulo"/>
        <w:rPr>
          <w:lang w:val="es-ES_tradnl"/>
        </w:rPr>
      </w:pPr>
      <w:bookmarkStart w:id="24" w:name="_Toc143454651"/>
      <w:r w:rsidRPr="00D51870">
        <w:rPr>
          <w:lang w:val="es-ES_tradnl"/>
        </w:rPr>
        <w:t>2.</w:t>
      </w:r>
      <w:r w:rsidR="00DE4032" w:rsidRPr="00D51870">
        <w:rPr>
          <w:lang w:val="es-ES_tradnl"/>
        </w:rPr>
        <w:t>2</w:t>
      </w:r>
      <w:r w:rsidRPr="00D51870">
        <w:rPr>
          <w:lang w:val="es-ES_tradnl"/>
        </w:rPr>
        <w:t xml:space="preserve"> Actores</w:t>
      </w:r>
      <w:bookmarkEnd w:id="24"/>
    </w:p>
    <w:p w14:paraId="31635566" w14:textId="77777777" w:rsidR="00C74E4F" w:rsidRPr="00D51870" w:rsidRDefault="00C74E4F" w:rsidP="00C74E4F">
      <w:pPr>
        <w:rPr>
          <w:lang w:val="es-ES_tradnl"/>
        </w:rPr>
      </w:pPr>
    </w:p>
    <w:p w14:paraId="02EE30E3" w14:textId="50FF27BB" w:rsidR="00C74E4F" w:rsidRPr="00D51870" w:rsidRDefault="00C74E4F" w:rsidP="00C74E4F">
      <w:pPr>
        <w:rPr>
          <w:lang w:val="es-ES_tradnl"/>
        </w:rPr>
      </w:pPr>
      <w:r w:rsidRPr="00D51870">
        <w:rPr>
          <w:lang w:val="es-ES_tradnl"/>
        </w:rPr>
        <w:t>Antes de describir los requisitos, se van a describir los actores que participan en el sistema y las acciones que desempeñan en el mismo:</w:t>
      </w:r>
    </w:p>
    <w:p w14:paraId="1BF05796" w14:textId="77777777" w:rsidR="00C74E4F" w:rsidRPr="00D51870" w:rsidRDefault="00C74E4F" w:rsidP="00C74E4F">
      <w:pPr>
        <w:rPr>
          <w:lang w:val="es-ES_tradnl"/>
        </w:rPr>
      </w:pPr>
    </w:p>
    <w:p w14:paraId="3530415B" w14:textId="7BAF7F2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administrador:</w:t>
      </w:r>
      <w:r w:rsidRPr="00D51870">
        <w:rPr>
          <w:lang w:val="es-ES_tradnl"/>
        </w:rPr>
        <w:t xml:space="preserve"> </w:t>
      </w:r>
      <w:r w:rsidR="00850BC8" w:rsidRPr="00D51870">
        <w:rPr>
          <w:lang w:val="es-ES_tradnl"/>
        </w:rPr>
        <w:t>U</w:t>
      </w:r>
      <w:r w:rsidRPr="00D51870">
        <w:rPr>
          <w:lang w:val="es-ES_tradnl"/>
        </w:rPr>
        <w:t>suario con todos los privilegios sobre el sistema.</w:t>
      </w:r>
    </w:p>
    <w:p w14:paraId="17480A04"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cliente:</w:t>
      </w:r>
      <w:r w:rsidRPr="00D51870">
        <w:rPr>
          <w:lang w:val="es-ES_tradnl"/>
        </w:rPr>
        <w:t xml:space="preserve"> Usuario que representa a los compradores de la plataforma.</w:t>
      </w:r>
    </w:p>
    <w:p w14:paraId="41B4F9A5"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anónimo:</w:t>
      </w:r>
      <w:r w:rsidRPr="00D51870">
        <w:rPr>
          <w:lang w:val="es-ES_tradnl"/>
        </w:rPr>
        <w:t xml:space="preserve"> Restringido a visualizar la plataforma y navegar por ella.</w:t>
      </w:r>
    </w:p>
    <w:p w14:paraId="7A798E09" w14:textId="26F82D5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comercio:</w:t>
      </w:r>
      <w:r w:rsidRPr="00D51870">
        <w:rPr>
          <w:lang w:val="es-ES_tradnl"/>
        </w:rPr>
        <w:t xml:space="preserve"> Usuario que representa a los comercios inscritos en la plataforma.</w:t>
      </w:r>
    </w:p>
    <w:p w14:paraId="28BEA051" w14:textId="77777777" w:rsidR="009775A9" w:rsidRPr="00D51870" w:rsidRDefault="00DE4032" w:rsidP="00EC3829">
      <w:pPr>
        <w:pStyle w:val="Subcapitulo"/>
        <w:rPr>
          <w:lang w:val="es-ES_tradnl"/>
        </w:rPr>
      </w:pPr>
      <w:bookmarkStart w:id="25" w:name="_Toc143454652"/>
      <w:r w:rsidRPr="00D51870">
        <w:rPr>
          <w:lang w:val="es-ES_tradnl"/>
        </w:rPr>
        <w:t>2.3 Requisitos funcionales</w:t>
      </w:r>
      <w:bookmarkEnd w:id="25"/>
    </w:p>
    <w:p w14:paraId="02072B59" w14:textId="35335D1B" w:rsidR="00DC11F6" w:rsidRPr="00D51870" w:rsidRDefault="00DE4032" w:rsidP="00DC11F6">
      <w:pPr>
        <w:spacing w:line="360" w:lineRule="auto"/>
        <w:jc w:val="both"/>
        <w:rPr>
          <w:lang w:val="es-ES_tradnl"/>
        </w:rPr>
      </w:pPr>
      <w:r w:rsidRPr="00D51870">
        <w:rPr>
          <w:lang w:val="es-ES_tradnl"/>
        </w:rP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rsidRPr="00D51870">
        <w:rPr>
          <w:lang w:val="es-ES_tradnl"/>
        </w:rPr>
        <w:t xml:space="preserve"> o de simplemente mencionarlo</w:t>
      </w:r>
      <w:r w:rsidRPr="00D51870">
        <w:rPr>
          <w:lang w:val="es-ES_tradnl"/>
        </w:rPr>
        <w:t>.</w:t>
      </w:r>
      <w:r w:rsidR="00393478" w:rsidRPr="00D51870">
        <w:rPr>
          <w:lang w:val="es-ES_tradnl"/>
        </w:rPr>
        <w:t xml:space="preserve"> En el caso de los requisitos que conlleven crear, visualizar, actualizar y eliminar (CRUD) serán desglosados en las partes nombradas.</w:t>
      </w:r>
      <w:r w:rsidR="00095207" w:rsidRPr="00D51870">
        <w:rPr>
          <w:lang w:val="es-ES_tradnl"/>
        </w:rPr>
        <w:t xml:space="preserve"> En caso de hacer algún comentario sobre la funcionalidad de un actor específicamente, se denotará al final de la tabla de requisitos. </w:t>
      </w:r>
    </w:p>
    <w:p w14:paraId="4C65C86D" w14:textId="77777777" w:rsidR="00393478" w:rsidRPr="00D51870" w:rsidRDefault="00393478" w:rsidP="00DC11F6">
      <w:pPr>
        <w:spacing w:line="360" w:lineRule="auto"/>
        <w:jc w:val="both"/>
        <w:rPr>
          <w:lang w:val="es-ES_tradnl"/>
        </w:rPr>
      </w:pPr>
    </w:p>
    <w:p w14:paraId="2F20EE19" w14:textId="45CEBEC5" w:rsidR="00393478" w:rsidRPr="00D51870" w:rsidRDefault="00393478" w:rsidP="00123E26">
      <w:pPr>
        <w:pStyle w:val="Subcapitulo-Hijo"/>
        <w:rPr>
          <w:lang w:val="es-ES_tradnl"/>
        </w:rPr>
      </w:pPr>
      <w:bookmarkStart w:id="26" w:name="_Toc143454653"/>
      <w:r w:rsidRPr="00D51870">
        <w:rPr>
          <w:lang w:val="es-ES_tradnl"/>
        </w:rPr>
        <w:t>2.3.1 Requisitos administrador</w:t>
      </w:r>
      <w:bookmarkEnd w:id="26"/>
    </w:p>
    <w:p w14:paraId="78D7C592" w14:textId="77777777" w:rsidR="00393478" w:rsidRPr="00D51870" w:rsidRDefault="00393478" w:rsidP="00393478">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93478" w:rsidRPr="00D51870"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Pr="00D51870" w:rsidRDefault="00393478" w:rsidP="00EA360B">
            <w:pPr>
              <w:jc w:val="center"/>
              <w:rPr>
                <w:lang w:val="es-ES_tradnl"/>
              </w:rPr>
            </w:pPr>
            <w:r w:rsidRPr="00D51870">
              <w:rPr>
                <w:lang w:val="es-ES_tradnl"/>
              </w:rPr>
              <w:t>Identificador</w:t>
            </w:r>
          </w:p>
        </w:tc>
        <w:tc>
          <w:tcPr>
            <w:tcW w:w="3018" w:type="dxa"/>
          </w:tcPr>
          <w:p w14:paraId="346AB034" w14:textId="140AEF1C"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7BF67D33" w14:textId="6E55DC30"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393478" w:rsidRPr="00D51870"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Pr="00D51870" w:rsidRDefault="00393478" w:rsidP="00393478">
            <w:pPr>
              <w:rPr>
                <w:lang w:val="es-ES_tradnl"/>
              </w:rPr>
            </w:pPr>
            <w:r w:rsidRPr="00D51870">
              <w:rPr>
                <w:lang w:val="es-ES_tradnl"/>
              </w:rPr>
              <w:t>RF-1</w:t>
            </w:r>
          </w:p>
        </w:tc>
        <w:tc>
          <w:tcPr>
            <w:tcW w:w="3018" w:type="dxa"/>
          </w:tcPr>
          <w:p w14:paraId="046AF661" w14:textId="53BC45AA"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Acceso a la plataforma</w:t>
            </w:r>
          </w:p>
        </w:tc>
        <w:tc>
          <w:tcPr>
            <w:tcW w:w="3018" w:type="dxa"/>
          </w:tcPr>
          <w:p w14:paraId="167AA655" w14:textId="64F0A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deberá iniciar sesión en la aplicación identificándose con un nombre de usuario y una contraseña.</w:t>
            </w:r>
          </w:p>
        </w:tc>
      </w:tr>
      <w:tr w:rsidR="00393478" w:rsidRPr="00D51870"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Pr="00D51870" w:rsidRDefault="00393478" w:rsidP="00393478">
            <w:pPr>
              <w:rPr>
                <w:lang w:val="es-ES_tradnl"/>
              </w:rPr>
            </w:pPr>
            <w:r w:rsidRPr="00D51870">
              <w:rPr>
                <w:lang w:val="es-ES_tradnl"/>
              </w:rPr>
              <w:t>RF-2</w:t>
            </w:r>
          </w:p>
        </w:tc>
        <w:tc>
          <w:tcPr>
            <w:tcW w:w="3018" w:type="dxa"/>
          </w:tcPr>
          <w:p w14:paraId="39A20425" w14:textId="48BCC1EE"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CRUD administrador</w:t>
            </w:r>
          </w:p>
        </w:tc>
        <w:tc>
          <w:tcPr>
            <w:tcW w:w="3018" w:type="dxa"/>
          </w:tcPr>
          <w:p w14:paraId="1785E3C6" w14:textId="4BA2846D"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podrá crear, borrar, actualizar y visualizar a un administrador.</w:t>
            </w:r>
          </w:p>
        </w:tc>
      </w:tr>
      <w:tr w:rsidR="00393478" w:rsidRPr="00D51870"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Pr="00D51870" w:rsidRDefault="00393478" w:rsidP="00393478">
            <w:pPr>
              <w:rPr>
                <w:lang w:val="es-ES_tradnl"/>
              </w:rPr>
            </w:pPr>
            <w:r w:rsidRPr="00D51870">
              <w:rPr>
                <w:lang w:val="es-ES_tradnl"/>
              </w:rPr>
              <w:t>RF-2.1</w:t>
            </w:r>
          </w:p>
        </w:tc>
        <w:tc>
          <w:tcPr>
            <w:tcW w:w="3018" w:type="dxa"/>
          </w:tcPr>
          <w:p w14:paraId="1CEEE3B2" w14:textId="2D377A33"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Consultar administrador</w:t>
            </w:r>
          </w:p>
        </w:tc>
        <w:tc>
          <w:tcPr>
            <w:tcW w:w="3018" w:type="dxa"/>
          </w:tcPr>
          <w:p w14:paraId="13A1DDBD" w14:textId="43EC6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Cualquier administrador podrá visualizar los datos de los demás administradores desde la base de datos.</w:t>
            </w:r>
          </w:p>
        </w:tc>
      </w:tr>
      <w:tr w:rsidR="00095207" w:rsidRPr="00D51870"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Pr="00D51870" w:rsidRDefault="00095207" w:rsidP="00393478">
            <w:pPr>
              <w:rPr>
                <w:lang w:val="es-ES_tradnl"/>
              </w:rPr>
            </w:pPr>
            <w:r w:rsidRPr="00D51870">
              <w:rPr>
                <w:lang w:val="es-ES_tradnl"/>
              </w:rPr>
              <w:lastRenderedPageBreak/>
              <w:t>RF-2.2</w:t>
            </w:r>
          </w:p>
        </w:tc>
        <w:tc>
          <w:tcPr>
            <w:tcW w:w="3018" w:type="dxa"/>
          </w:tcPr>
          <w:p w14:paraId="666E73B4" w14:textId="40B18E6B" w:rsidR="00095207" w:rsidRPr="00D51870" w:rsidRDefault="00095207"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administrador</w:t>
            </w:r>
          </w:p>
        </w:tc>
        <w:tc>
          <w:tcPr>
            <w:tcW w:w="3018" w:type="dxa"/>
          </w:tcPr>
          <w:p w14:paraId="3659AAA4" w14:textId="30E87B26" w:rsidR="00095207" w:rsidRPr="00D51870" w:rsidRDefault="00095207"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Cada administrador podrá cambiar en cualquier momento sus datos identificativos. Estos datos son el nombre, apellidos, y contraseña. Esta función se podrá realizar tanto en la base de datos como en el perfil de este una vez inicie sesión en la plataforma.</w:t>
            </w:r>
          </w:p>
        </w:tc>
      </w:tr>
      <w:tr w:rsidR="00813465" w:rsidRPr="00D51870"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Pr="00D51870" w:rsidRDefault="00813465" w:rsidP="00393478">
            <w:pPr>
              <w:rPr>
                <w:lang w:val="es-ES_tradnl"/>
              </w:rPr>
            </w:pPr>
            <w:r w:rsidRPr="00D51870">
              <w:rPr>
                <w:lang w:val="es-ES_tradnl"/>
              </w:rPr>
              <w:t>RF-2.3</w:t>
            </w:r>
          </w:p>
        </w:tc>
        <w:tc>
          <w:tcPr>
            <w:tcW w:w="3018" w:type="dxa"/>
          </w:tcPr>
          <w:p w14:paraId="1F980DD1" w14:textId="02F960D2" w:rsidR="00813465" w:rsidRPr="00D51870" w:rsidRDefault="00813465"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administrador</w:t>
            </w:r>
          </w:p>
        </w:tc>
        <w:tc>
          <w:tcPr>
            <w:tcW w:w="3018" w:type="dxa"/>
          </w:tcPr>
          <w:p w14:paraId="2756BBB5" w14:textId="03BD48B1" w:rsidR="00813465" w:rsidRPr="00D51870" w:rsidRDefault="00813465"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Si un administrador es dado de baja de la plataforma, se eliminará toda información que le identifique quedando sin acceso a la plataforma y perdiendo así el rol que lo identifica.</w:t>
            </w:r>
          </w:p>
        </w:tc>
      </w:tr>
      <w:tr w:rsidR="00813465" w:rsidRPr="00D51870"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Pr="00D51870" w:rsidRDefault="00813465" w:rsidP="00393478">
            <w:pPr>
              <w:rPr>
                <w:lang w:val="es-ES_tradnl"/>
              </w:rPr>
            </w:pPr>
            <w:r w:rsidRPr="00D51870">
              <w:rPr>
                <w:lang w:val="es-ES_tradnl"/>
              </w:rPr>
              <w:t>RF-3</w:t>
            </w:r>
          </w:p>
        </w:tc>
        <w:tc>
          <w:tcPr>
            <w:tcW w:w="3018" w:type="dxa"/>
          </w:tcPr>
          <w:p w14:paraId="6F1A4F55" w14:textId="0335F6A2" w:rsidR="00813465" w:rsidRPr="00D51870" w:rsidRDefault="00813465"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Comprobación de solicitud</w:t>
            </w:r>
          </w:p>
        </w:tc>
        <w:tc>
          <w:tcPr>
            <w:tcW w:w="3018" w:type="dxa"/>
          </w:tcPr>
          <w:p w14:paraId="5F6252C8" w14:textId="04AE4BCC" w:rsidR="00813465" w:rsidRPr="00D51870" w:rsidRDefault="00813465"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deberá comprobar la solicitud cumplimentada por el comercio, que podrá aceptar o rechazar</w:t>
            </w:r>
            <w:r w:rsidR="00D41E8C" w:rsidRPr="00D51870">
              <w:rPr>
                <w:lang w:val="es-ES_tradnl"/>
              </w:rPr>
              <w:t>. Una vez sea resuelta la solicitud, el comercio será notificado mediante correo electrónico.</w:t>
            </w:r>
          </w:p>
        </w:tc>
      </w:tr>
      <w:tr w:rsidR="00813465" w:rsidRPr="00D51870"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Pr="00D51870" w:rsidRDefault="00813465" w:rsidP="00D51870">
            <w:pPr>
              <w:rPr>
                <w:lang w:val="es-ES_tradnl"/>
              </w:rPr>
            </w:pPr>
            <w:r w:rsidRPr="00D51870">
              <w:rPr>
                <w:lang w:val="es-ES_tradnl"/>
              </w:rPr>
              <w:t>RF-4</w:t>
            </w:r>
          </w:p>
        </w:tc>
        <w:tc>
          <w:tcPr>
            <w:tcW w:w="3018" w:type="dxa"/>
          </w:tcPr>
          <w:p w14:paraId="46909C00" w14:textId="2C3EAA99"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comercio</w:t>
            </w:r>
          </w:p>
        </w:tc>
        <w:tc>
          <w:tcPr>
            <w:tcW w:w="3018" w:type="dxa"/>
          </w:tcPr>
          <w:p w14:paraId="34BD7CB3" w14:textId="435855D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crear, visualizar, actualizar o borrar el comercio</w:t>
            </w:r>
          </w:p>
        </w:tc>
      </w:tr>
      <w:tr w:rsidR="00813465" w:rsidRPr="00D51870"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Pr="00D51870" w:rsidRDefault="00813465" w:rsidP="00D51870">
            <w:pPr>
              <w:rPr>
                <w:lang w:val="es-ES_tradnl"/>
              </w:rPr>
            </w:pPr>
            <w:r w:rsidRPr="00D51870">
              <w:rPr>
                <w:lang w:val="es-ES_tradnl"/>
              </w:rPr>
              <w:t>RF-4.1</w:t>
            </w:r>
          </w:p>
        </w:tc>
        <w:tc>
          <w:tcPr>
            <w:tcW w:w="3018" w:type="dxa"/>
          </w:tcPr>
          <w:p w14:paraId="5378E1B9" w14:textId="2F193EB1"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comercio</w:t>
            </w:r>
          </w:p>
        </w:tc>
        <w:tc>
          <w:tcPr>
            <w:tcW w:w="3018" w:type="dxa"/>
          </w:tcPr>
          <w:p w14:paraId="5F784D6C" w14:textId="30FB3BF5"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 la solicitud previamente aceptada, el administrador creará el comercio con los datos que figuran en dicha solicitud. Dicha creación será realizada en la base de datos del sistema, proporcionándole al comercio el usuario y la contraseña.</w:t>
            </w:r>
          </w:p>
        </w:tc>
      </w:tr>
      <w:tr w:rsidR="00813465" w:rsidRPr="00D51870"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Pr="00D51870" w:rsidRDefault="00813465" w:rsidP="00D51870">
            <w:pPr>
              <w:rPr>
                <w:lang w:val="es-ES_tradnl"/>
              </w:rPr>
            </w:pPr>
            <w:r w:rsidRPr="00D51870">
              <w:rPr>
                <w:lang w:val="es-ES_tradnl"/>
              </w:rPr>
              <w:t>RF-4.2</w:t>
            </w:r>
          </w:p>
        </w:tc>
        <w:tc>
          <w:tcPr>
            <w:tcW w:w="3018" w:type="dxa"/>
          </w:tcPr>
          <w:p w14:paraId="0E40DDB1" w14:textId="0359E702"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comercio</w:t>
            </w:r>
          </w:p>
        </w:tc>
        <w:tc>
          <w:tcPr>
            <w:tcW w:w="3018" w:type="dxa"/>
          </w:tcPr>
          <w:p w14:paraId="69858A44" w14:textId="1964825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podrá visualizar en todo momento el comercio y sus datos.</w:t>
            </w:r>
          </w:p>
        </w:tc>
      </w:tr>
      <w:tr w:rsidR="00813465" w:rsidRPr="00D51870"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Pr="00D51870" w:rsidRDefault="00813465" w:rsidP="00D51870">
            <w:pPr>
              <w:rPr>
                <w:lang w:val="es-ES_tradnl"/>
              </w:rPr>
            </w:pPr>
            <w:r w:rsidRPr="00D51870">
              <w:rPr>
                <w:lang w:val="es-ES_tradnl"/>
              </w:rPr>
              <w:t>RF-4.3</w:t>
            </w:r>
          </w:p>
        </w:tc>
        <w:tc>
          <w:tcPr>
            <w:tcW w:w="3018" w:type="dxa"/>
          </w:tcPr>
          <w:p w14:paraId="2300A53A" w14:textId="671DB367"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comercio</w:t>
            </w:r>
          </w:p>
        </w:tc>
        <w:tc>
          <w:tcPr>
            <w:tcW w:w="3018" w:type="dxa"/>
          </w:tcPr>
          <w:p w14:paraId="6ACF76D0" w14:textId="6F5DB5BC"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puede actualizar los dat</w:t>
            </w:r>
            <w:r w:rsidR="00ED42FD" w:rsidRPr="00D51870">
              <w:rPr>
                <w:lang w:val="es-ES_tradnl"/>
              </w:rPr>
              <w:t>os del comercio en caso necesario.</w:t>
            </w:r>
          </w:p>
        </w:tc>
      </w:tr>
      <w:tr w:rsidR="00ED42FD" w:rsidRPr="00D51870"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Pr="00D51870" w:rsidRDefault="00ED42FD" w:rsidP="00D51870">
            <w:pPr>
              <w:rPr>
                <w:lang w:val="es-ES_tradnl"/>
              </w:rPr>
            </w:pPr>
            <w:r w:rsidRPr="00D51870">
              <w:rPr>
                <w:lang w:val="es-ES_tradnl"/>
              </w:rPr>
              <w:t>RF-4.4</w:t>
            </w:r>
          </w:p>
        </w:tc>
        <w:tc>
          <w:tcPr>
            <w:tcW w:w="3018" w:type="dxa"/>
          </w:tcPr>
          <w:p w14:paraId="1E7AAB30" w14:textId="2FEEA428"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comercio</w:t>
            </w:r>
          </w:p>
        </w:tc>
        <w:tc>
          <w:tcPr>
            <w:tcW w:w="3018" w:type="dxa"/>
          </w:tcPr>
          <w:p w14:paraId="6306228F" w14:textId="4129913C"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Una vez el comercio quiera eliminar su cuenta de la </w:t>
            </w:r>
            <w:r w:rsidRPr="00D51870">
              <w:rPr>
                <w:lang w:val="es-ES_tradnl"/>
              </w:rPr>
              <w:lastRenderedPageBreak/>
              <w:t>plataforma, el administrador debe comprobar que la cuenta ha sido eliminada junto los todos los datos identificativos asociada a ella.</w:t>
            </w:r>
          </w:p>
        </w:tc>
      </w:tr>
      <w:tr w:rsidR="00ED42FD" w:rsidRPr="00D51870"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Pr="00D51870" w:rsidRDefault="00ED42FD" w:rsidP="00D51870">
            <w:pPr>
              <w:rPr>
                <w:lang w:val="es-ES_tradnl"/>
              </w:rPr>
            </w:pPr>
            <w:r w:rsidRPr="00D51870">
              <w:rPr>
                <w:lang w:val="es-ES_tradnl"/>
              </w:rPr>
              <w:lastRenderedPageBreak/>
              <w:t>RF-5</w:t>
            </w:r>
          </w:p>
        </w:tc>
        <w:tc>
          <w:tcPr>
            <w:tcW w:w="3018" w:type="dxa"/>
          </w:tcPr>
          <w:p w14:paraId="209A092D" w14:textId="7898B3FD"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505ED3E5" w14:textId="59957308"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actualizar los datos de su perfil una vez inicie sesión en la plataforma.</w:t>
            </w:r>
          </w:p>
        </w:tc>
      </w:tr>
      <w:tr w:rsidR="00ED42FD" w:rsidRPr="00D51870"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Pr="00D51870" w:rsidRDefault="00ED42FD" w:rsidP="00D51870">
            <w:pPr>
              <w:rPr>
                <w:lang w:val="es-ES_tradnl"/>
              </w:rPr>
            </w:pPr>
            <w:r w:rsidRPr="00D51870">
              <w:rPr>
                <w:lang w:val="es-ES_tradnl"/>
              </w:rPr>
              <w:t>RF-6</w:t>
            </w:r>
          </w:p>
        </w:tc>
        <w:tc>
          <w:tcPr>
            <w:tcW w:w="3018" w:type="dxa"/>
          </w:tcPr>
          <w:p w14:paraId="4B90E983" w14:textId="2FCCBFE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115B2873" w14:textId="013C6CA2"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visualizar los datos de su perfil en la plataforma.</w:t>
            </w:r>
          </w:p>
        </w:tc>
      </w:tr>
      <w:tr w:rsidR="00ED42FD" w:rsidRPr="00D51870"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Pr="00D51870" w:rsidRDefault="00ED42FD" w:rsidP="00D51870">
            <w:pPr>
              <w:rPr>
                <w:lang w:val="es-ES_tradnl"/>
              </w:rPr>
            </w:pPr>
            <w:r w:rsidRPr="00D51870">
              <w:rPr>
                <w:lang w:val="es-ES_tradnl"/>
              </w:rPr>
              <w:t>RF-7</w:t>
            </w:r>
          </w:p>
        </w:tc>
        <w:tc>
          <w:tcPr>
            <w:tcW w:w="3018" w:type="dxa"/>
          </w:tcPr>
          <w:p w14:paraId="2D81C357" w14:textId="349DB399"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662FAD41" w14:textId="485AF09C"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cerrar sesión, siendo redirigido a la pantalla de inicio de la plataforma.</w:t>
            </w:r>
          </w:p>
        </w:tc>
      </w:tr>
      <w:tr w:rsidR="00ED42FD" w:rsidRPr="00D51870"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Pr="00D51870" w:rsidRDefault="00ED42FD" w:rsidP="00D51870">
            <w:pPr>
              <w:rPr>
                <w:lang w:val="es-ES_tradnl"/>
              </w:rPr>
            </w:pPr>
            <w:r w:rsidRPr="00D51870">
              <w:rPr>
                <w:lang w:val="es-ES_tradnl"/>
              </w:rPr>
              <w:t>RF-8</w:t>
            </w:r>
          </w:p>
        </w:tc>
        <w:tc>
          <w:tcPr>
            <w:tcW w:w="3018" w:type="dxa"/>
          </w:tcPr>
          <w:p w14:paraId="64AD7A4B" w14:textId="7CAB60F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6E397FDC" w14:textId="09FFD1A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puede consultar el producto para obtener más información acerca de él</w:t>
            </w:r>
            <w:r w:rsidR="00EC3829" w:rsidRPr="00D51870">
              <w:rPr>
                <w:lang w:val="es-ES_tradnl"/>
              </w:rPr>
              <w:t xml:space="preserve"> una vez ha accedido al comercio y tecleado el nombre.</w:t>
            </w:r>
          </w:p>
        </w:tc>
      </w:tr>
      <w:tr w:rsidR="00ED42FD" w:rsidRPr="00D51870"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Pr="00D51870" w:rsidRDefault="00ED42FD" w:rsidP="00D51870">
            <w:pPr>
              <w:rPr>
                <w:lang w:val="es-ES_tradnl"/>
              </w:rPr>
            </w:pPr>
            <w:r w:rsidRPr="00D51870">
              <w:rPr>
                <w:lang w:val="es-ES_tradnl"/>
              </w:rPr>
              <w:t>RF-9</w:t>
            </w:r>
          </w:p>
        </w:tc>
        <w:tc>
          <w:tcPr>
            <w:tcW w:w="3018" w:type="dxa"/>
          </w:tcPr>
          <w:p w14:paraId="2FBBB18C" w14:textId="30DD6B26"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4E971230" w14:textId="3936AB43"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buscar el producto que desee, tecleando el nombre de este en el filtro de búsqueda. Cabe destacar que la búsqueda de productos será a nivel de comercio, dejando la búsqueda global como requisito a futuro.</w:t>
            </w:r>
          </w:p>
        </w:tc>
      </w:tr>
      <w:tr w:rsidR="00ED42FD" w:rsidRPr="00D51870"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Pr="00D51870" w:rsidRDefault="00ED42FD" w:rsidP="00D51870">
            <w:pPr>
              <w:rPr>
                <w:lang w:val="es-ES_tradnl"/>
              </w:rPr>
            </w:pPr>
            <w:r w:rsidRPr="00D51870">
              <w:rPr>
                <w:lang w:val="es-ES_tradnl"/>
              </w:rPr>
              <w:t>RF-10</w:t>
            </w:r>
          </w:p>
        </w:tc>
        <w:tc>
          <w:tcPr>
            <w:tcW w:w="3018" w:type="dxa"/>
          </w:tcPr>
          <w:p w14:paraId="2C29AD6D" w14:textId="6BC718D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comercio</w:t>
            </w:r>
          </w:p>
        </w:tc>
        <w:tc>
          <w:tcPr>
            <w:tcW w:w="3018" w:type="dxa"/>
          </w:tcPr>
          <w:p w14:paraId="55EEFE8C" w14:textId="1A6ADAFC" w:rsidR="00ED42FD" w:rsidRPr="00D51870" w:rsidRDefault="00ED42FD" w:rsidP="00ED42FD">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buscar el comercio que desee para facilitar la navegación al mismo, tecleando su nombre en un filtro de búsqueda.</w:t>
            </w:r>
          </w:p>
        </w:tc>
      </w:tr>
    </w:tbl>
    <w:p w14:paraId="1406E2C4" w14:textId="31F79B4A" w:rsidR="00393478" w:rsidRPr="00D51870" w:rsidRDefault="00ED42FD" w:rsidP="00ED42FD">
      <w:pPr>
        <w:pStyle w:val="Descripcin"/>
        <w:jc w:val="center"/>
        <w:rPr>
          <w:i/>
          <w:iCs w:val="0"/>
          <w:lang w:val="es-ES_tradnl"/>
        </w:rPr>
      </w:pPr>
      <w:r w:rsidRPr="00D51870">
        <w:rPr>
          <w:b/>
          <w:bCs/>
          <w:i/>
          <w:iCs w:val="0"/>
          <w:lang w:val="es-ES_tradnl"/>
        </w:rPr>
        <w:t xml:space="preserve">Figura </w:t>
      </w:r>
      <w:r w:rsidRPr="00D51870">
        <w:rPr>
          <w:b/>
          <w:bCs/>
          <w:i/>
          <w:iCs w:val="0"/>
          <w:lang w:val="es-ES_tradnl"/>
        </w:rPr>
        <w:fldChar w:fldCharType="begin"/>
      </w:r>
      <w:r w:rsidRPr="00D51870">
        <w:rPr>
          <w:b/>
          <w:bCs/>
          <w:i/>
          <w:iCs w:val="0"/>
          <w:lang w:val="es-ES_tradnl"/>
        </w:rPr>
        <w:instrText xml:space="preserve"> SEQ Figura \* ARABIC </w:instrText>
      </w:r>
      <w:r w:rsidRPr="00D51870">
        <w:rPr>
          <w:b/>
          <w:bCs/>
          <w:i/>
          <w:iCs w:val="0"/>
          <w:lang w:val="es-ES_tradnl"/>
        </w:rPr>
        <w:fldChar w:fldCharType="separate"/>
      </w:r>
      <w:r w:rsidR="0068324A">
        <w:rPr>
          <w:b/>
          <w:bCs/>
          <w:i/>
          <w:iCs w:val="0"/>
          <w:noProof/>
          <w:lang w:val="es-ES_tradnl"/>
        </w:rPr>
        <w:t>1</w:t>
      </w:r>
      <w:r w:rsidRPr="00D51870">
        <w:rPr>
          <w:b/>
          <w:bCs/>
          <w:i/>
          <w:iCs w:val="0"/>
          <w:lang w:val="es-ES_tradnl"/>
        </w:rPr>
        <w:fldChar w:fldCharType="end"/>
      </w:r>
      <w:r w:rsidRPr="00D51870">
        <w:rPr>
          <w:b/>
          <w:bCs/>
          <w:i/>
          <w:iCs w:val="0"/>
          <w:lang w:val="es-ES_tradnl"/>
        </w:rPr>
        <w:t>.</w:t>
      </w:r>
      <w:r w:rsidRPr="00D51870">
        <w:rPr>
          <w:i/>
          <w:iCs w:val="0"/>
          <w:lang w:val="es-ES_tradnl"/>
        </w:rPr>
        <w:t xml:space="preserve"> Requisitos del administrador</w:t>
      </w:r>
    </w:p>
    <w:p w14:paraId="2778C76F" w14:textId="77777777" w:rsidR="00ED42FD" w:rsidRPr="00D51870" w:rsidRDefault="00ED42FD" w:rsidP="00393478">
      <w:pPr>
        <w:rPr>
          <w:lang w:val="es-ES_tradnl"/>
        </w:rPr>
      </w:pPr>
    </w:p>
    <w:p w14:paraId="49A17000" w14:textId="002A32C8" w:rsidR="00DC11F6" w:rsidRPr="00D51870" w:rsidRDefault="00CC68B7" w:rsidP="00E51256">
      <w:pPr>
        <w:spacing w:line="360" w:lineRule="auto"/>
        <w:jc w:val="both"/>
        <w:rPr>
          <w:i/>
          <w:iCs/>
          <w:lang w:val="es-ES_tradnl"/>
        </w:rPr>
      </w:pPr>
      <w:r w:rsidRPr="00D51870">
        <w:rPr>
          <w:i/>
          <w:iCs/>
          <w:lang w:val="es-ES_tradnl"/>
        </w:rPr>
        <w:t>Nota: El administrador será creado por el desarrollador de la plataforma, introduciendo sus datos en la base de datos del servidor</w:t>
      </w:r>
      <w:r w:rsidR="002F04B3" w:rsidRPr="00D51870">
        <w:rPr>
          <w:i/>
          <w:iCs/>
          <w:lang w:val="es-ES_tradnl"/>
        </w:rPr>
        <w:t xml:space="preserve">. </w:t>
      </w:r>
      <w:r w:rsidR="00B362A6" w:rsidRPr="00D51870">
        <w:rPr>
          <w:i/>
          <w:iCs/>
          <w:lang w:val="es-ES_tradnl"/>
        </w:rPr>
        <w:t>Por lo tanto</w:t>
      </w:r>
      <w:r w:rsidR="002F04B3" w:rsidRPr="00D51870">
        <w:rPr>
          <w:i/>
          <w:iCs/>
          <w:lang w:val="es-ES_tradnl"/>
        </w:rPr>
        <w:t xml:space="preserve">, </w:t>
      </w:r>
      <w:r w:rsidRPr="00D51870">
        <w:rPr>
          <w:i/>
          <w:iCs/>
          <w:lang w:val="es-ES_tradnl"/>
        </w:rPr>
        <w:t xml:space="preserve">los demás administradores no tendrán el </w:t>
      </w:r>
      <w:r w:rsidRPr="00D51870">
        <w:rPr>
          <w:i/>
          <w:iCs/>
          <w:lang w:val="es-ES_tradnl"/>
        </w:rPr>
        <w:lastRenderedPageBreak/>
        <w:t>privilegio de crear más administradores</w:t>
      </w:r>
      <w:r w:rsidR="00C61978" w:rsidRPr="00D51870">
        <w:rPr>
          <w:i/>
          <w:iCs/>
          <w:lang w:val="es-ES_tradnl"/>
        </w:rPr>
        <w:t>, ni un usuario anónimo se puede registrar como administrador en la plataforma una vez se realice.</w:t>
      </w:r>
    </w:p>
    <w:p w14:paraId="1F309403" w14:textId="5A119490" w:rsidR="00CC68B7" w:rsidRPr="00D51870" w:rsidRDefault="00CC68B7" w:rsidP="00E51256">
      <w:pPr>
        <w:spacing w:line="360" w:lineRule="auto"/>
        <w:jc w:val="both"/>
        <w:rPr>
          <w:i/>
          <w:iCs/>
          <w:lang w:val="es-ES_tradnl"/>
        </w:rPr>
      </w:pPr>
      <w:r w:rsidRPr="00D51870">
        <w:rPr>
          <w:i/>
          <w:iCs/>
          <w:lang w:val="es-ES_tradnl"/>
        </w:rPr>
        <w:t xml:space="preserve">Si </w:t>
      </w:r>
      <w:r w:rsidR="002F04B3" w:rsidRPr="00D51870">
        <w:rPr>
          <w:i/>
          <w:iCs/>
          <w:lang w:val="es-ES_tradnl"/>
        </w:rPr>
        <w:t>algún</w:t>
      </w:r>
      <w:r w:rsidRPr="00D51870">
        <w:rPr>
          <w:i/>
          <w:iCs/>
          <w:lang w:val="es-ES_tradnl"/>
        </w:rPr>
        <w:t xml:space="preserve"> administrador desea realizar compras, </w:t>
      </w:r>
      <w:r w:rsidR="002F04B3" w:rsidRPr="00D51870">
        <w:rPr>
          <w:i/>
          <w:iCs/>
          <w:lang w:val="es-ES_tradnl"/>
        </w:rPr>
        <w:t>se debe crear</w:t>
      </w:r>
      <w:r w:rsidRPr="00D51870">
        <w:rPr>
          <w:i/>
          <w:iCs/>
          <w:lang w:val="es-ES_tradnl"/>
        </w:rPr>
        <w:t xml:space="preserve"> una cuenta cliente.</w:t>
      </w:r>
    </w:p>
    <w:p w14:paraId="275FBF09" w14:textId="082B3ABF" w:rsidR="00CC68B7" w:rsidRPr="00D51870" w:rsidRDefault="00CF1A73" w:rsidP="00CA5183">
      <w:pPr>
        <w:spacing w:line="360" w:lineRule="auto"/>
        <w:jc w:val="both"/>
        <w:rPr>
          <w:i/>
          <w:iCs/>
          <w:lang w:val="es-ES_tradnl"/>
        </w:rPr>
      </w:pPr>
      <w:r>
        <w:rPr>
          <w:i/>
          <w:iCs/>
          <w:lang w:val="es-ES_tradnl"/>
        </w:rPr>
        <w:t>A efectos de comprobación de funcionamiento, e</w:t>
      </w:r>
      <w:r w:rsidRPr="00D51870">
        <w:rPr>
          <w:i/>
          <w:iCs/>
          <w:lang w:val="es-ES_tradnl"/>
        </w:rPr>
        <w:t xml:space="preserve">n </w:t>
      </w:r>
      <w:r w:rsidR="00E51256" w:rsidRPr="00D51870">
        <w:rPr>
          <w:i/>
          <w:iCs/>
          <w:lang w:val="es-ES_tradnl"/>
        </w:rPr>
        <w:t>cuanto a la notificación de la resolución de la solicitud, se ha creado una cuenta de correo electrónico de prueba común para todos los comercios para comprobar que el mensaje es enviado con éxito</w:t>
      </w:r>
      <w:r w:rsidR="00CA5183" w:rsidRPr="00D51870">
        <w:rPr>
          <w:i/>
          <w:iCs/>
          <w:lang w:val="es-ES_tradnl"/>
        </w:rPr>
        <w:t>.</w:t>
      </w:r>
    </w:p>
    <w:p w14:paraId="0D96A2D6" w14:textId="77777777" w:rsidR="00B73A20" w:rsidRPr="00D51870" w:rsidRDefault="00B73A20" w:rsidP="00CA5183">
      <w:pPr>
        <w:spacing w:line="360" w:lineRule="auto"/>
        <w:jc w:val="both"/>
        <w:rPr>
          <w:i/>
          <w:iCs/>
          <w:lang w:val="es-ES_tradnl"/>
        </w:rPr>
      </w:pPr>
    </w:p>
    <w:p w14:paraId="29E9CABD" w14:textId="77777777" w:rsidR="00B73A20" w:rsidRPr="00D51870" w:rsidRDefault="00B73A20" w:rsidP="00CA5183">
      <w:pPr>
        <w:spacing w:line="360" w:lineRule="auto"/>
        <w:jc w:val="both"/>
        <w:rPr>
          <w:i/>
          <w:iCs/>
          <w:lang w:val="es-ES_tradnl"/>
        </w:rPr>
      </w:pPr>
    </w:p>
    <w:p w14:paraId="55CFA6D8" w14:textId="77777777" w:rsidR="00B73A20" w:rsidRPr="00D51870" w:rsidRDefault="00B73A20" w:rsidP="00CA5183">
      <w:pPr>
        <w:spacing w:line="360" w:lineRule="auto"/>
        <w:jc w:val="both"/>
        <w:rPr>
          <w:i/>
          <w:iCs/>
          <w:lang w:val="es-ES_tradnl"/>
        </w:rPr>
      </w:pPr>
    </w:p>
    <w:p w14:paraId="2B300234" w14:textId="77777777" w:rsidR="00B73A20" w:rsidRPr="00D51870" w:rsidRDefault="00B73A20" w:rsidP="00CA5183">
      <w:pPr>
        <w:spacing w:line="360" w:lineRule="auto"/>
        <w:jc w:val="both"/>
        <w:rPr>
          <w:i/>
          <w:iCs/>
          <w:lang w:val="es-ES_tradnl"/>
        </w:rPr>
      </w:pPr>
    </w:p>
    <w:p w14:paraId="693B85D7" w14:textId="77777777" w:rsidR="00B73A20" w:rsidRPr="00D51870" w:rsidRDefault="00B73A20" w:rsidP="00CA5183">
      <w:pPr>
        <w:spacing w:line="360" w:lineRule="auto"/>
        <w:jc w:val="both"/>
        <w:rPr>
          <w:i/>
          <w:iCs/>
          <w:lang w:val="es-ES_tradnl"/>
        </w:rPr>
      </w:pPr>
    </w:p>
    <w:p w14:paraId="24747D22" w14:textId="2740A704" w:rsidR="00DC11F6" w:rsidRPr="00D51870" w:rsidRDefault="00CC68B7" w:rsidP="00123E26">
      <w:pPr>
        <w:pStyle w:val="Subcapitulo-Hijo"/>
        <w:rPr>
          <w:lang w:val="es-ES_tradnl"/>
        </w:rPr>
      </w:pPr>
      <w:bookmarkStart w:id="27" w:name="_Toc143454654"/>
      <w:r w:rsidRPr="00D51870">
        <w:rPr>
          <w:lang w:val="es-ES_tradnl"/>
        </w:rPr>
        <w:t>2.3.2 Requisitos del cliente</w:t>
      </w:r>
      <w:bookmarkEnd w:id="27"/>
    </w:p>
    <w:p w14:paraId="182CCC5F" w14:textId="77777777" w:rsidR="00CC68B7" w:rsidRPr="00D51870" w:rsidRDefault="00CC68B7" w:rsidP="00CC68B7">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01FF8" w:rsidRPr="00D51870"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Pr="00D51870" w:rsidRDefault="00301FF8" w:rsidP="00301FF8">
            <w:pPr>
              <w:jc w:val="center"/>
              <w:rPr>
                <w:lang w:val="es-ES_tradnl"/>
              </w:rPr>
            </w:pPr>
            <w:r w:rsidRPr="00D51870">
              <w:rPr>
                <w:lang w:val="es-ES_tradnl"/>
              </w:rPr>
              <w:t>Identificador</w:t>
            </w:r>
          </w:p>
        </w:tc>
        <w:tc>
          <w:tcPr>
            <w:tcW w:w="3018" w:type="dxa"/>
          </w:tcPr>
          <w:p w14:paraId="310C19D3" w14:textId="10CA0909" w:rsidR="00301FF8" w:rsidRPr="00D51870" w:rsidRDefault="00301FF8" w:rsidP="00301FF8">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8476EEC" w14:textId="5C3943B9" w:rsidR="00301FF8" w:rsidRPr="00D51870" w:rsidRDefault="00301FF8" w:rsidP="00301FF8">
            <w:pPr>
              <w:keepNext/>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C68B7" w:rsidRPr="00D51870"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Pr="00D51870" w:rsidRDefault="00CC68B7" w:rsidP="00CC68B7">
            <w:pPr>
              <w:rPr>
                <w:lang w:val="es-ES_tradnl"/>
              </w:rPr>
            </w:pPr>
            <w:r w:rsidRPr="00D51870">
              <w:rPr>
                <w:lang w:val="es-ES_tradnl"/>
              </w:rPr>
              <w:t>RF-11</w:t>
            </w:r>
          </w:p>
        </w:tc>
        <w:tc>
          <w:tcPr>
            <w:tcW w:w="3018" w:type="dxa"/>
          </w:tcPr>
          <w:p w14:paraId="4E338D46" w14:textId="41F62B95"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2ABF9F42" w14:textId="3B031428"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 xml:space="preserve">el cliente deberá registrarse en la plataforma. Los datos que debe introducir son el nombre de usuario, correo electrónico, contraseña, fecha de nacimiento, municipio y dirección. Así mismo, la contraseña del usuario será encriptada utilizando la librería </w:t>
            </w:r>
            <w:proofErr w:type="spellStart"/>
            <w:r w:rsidR="0075611A" w:rsidRPr="00D51870">
              <w:rPr>
                <w:i/>
                <w:iCs/>
                <w:lang w:val="es-ES_tradnl"/>
              </w:rPr>
              <w:t>BCrypt</w:t>
            </w:r>
            <w:proofErr w:type="spellEnd"/>
            <w:r w:rsidR="0075611A" w:rsidRPr="00D51870">
              <w:rPr>
                <w:i/>
                <w:iCs/>
                <w:lang w:val="es-ES_tradnl"/>
              </w:rPr>
              <w:t xml:space="preserve"> [1] </w:t>
            </w:r>
            <w:r w:rsidRPr="00D51870">
              <w:rPr>
                <w:lang w:val="es-ES_tradnl"/>
              </w:rPr>
              <w:t xml:space="preserve">que proporciona Java, </w:t>
            </w:r>
            <w:r w:rsidR="004B2895" w:rsidRPr="00D51870">
              <w:rPr>
                <w:lang w:val="es-ES_tradnl"/>
              </w:rPr>
              <w:t>añadiendo</w:t>
            </w:r>
            <w:r w:rsidRPr="00D51870">
              <w:rPr>
                <w:lang w:val="es-ES_tradnl"/>
              </w:rPr>
              <w:t xml:space="preserve"> una ‘sal’ para reforzar aún más la contraseña a la hora de almacenarla en la base de datos.</w:t>
            </w:r>
          </w:p>
        </w:tc>
      </w:tr>
      <w:tr w:rsidR="004B2895" w:rsidRPr="00D51870"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Pr="00D51870" w:rsidRDefault="004B2895" w:rsidP="00D51870">
            <w:pPr>
              <w:rPr>
                <w:lang w:val="es-ES_tradnl"/>
              </w:rPr>
            </w:pPr>
            <w:r w:rsidRPr="00D51870">
              <w:rPr>
                <w:lang w:val="es-ES_tradnl"/>
              </w:rPr>
              <w:t>RF-12</w:t>
            </w:r>
          </w:p>
        </w:tc>
        <w:tc>
          <w:tcPr>
            <w:tcW w:w="3018" w:type="dxa"/>
          </w:tcPr>
          <w:p w14:paraId="5219A01C" w14:textId="7DFB3E38"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3C2033E1" w14:textId="19B2EE26" w:rsidR="004B2895" w:rsidRPr="00D51870" w:rsidRDefault="004B2895" w:rsidP="00D51870">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usuario previamente registrado deberá iniciar sesión en la aplicación identificándose con un nombre de usuario y una contraseña.</w:t>
            </w:r>
          </w:p>
        </w:tc>
      </w:tr>
      <w:tr w:rsidR="004B2895" w:rsidRPr="00D51870"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Pr="00D51870" w:rsidRDefault="004B2895" w:rsidP="00D51870">
            <w:pPr>
              <w:rPr>
                <w:lang w:val="es-ES_tradnl"/>
              </w:rPr>
            </w:pPr>
            <w:r w:rsidRPr="00D51870">
              <w:rPr>
                <w:lang w:val="es-ES_tradnl"/>
              </w:rPr>
              <w:t>RF-13</w:t>
            </w:r>
          </w:p>
        </w:tc>
        <w:tc>
          <w:tcPr>
            <w:tcW w:w="3018" w:type="dxa"/>
          </w:tcPr>
          <w:p w14:paraId="3E0788D0" w14:textId="70F6E7A4"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comercio</w:t>
            </w:r>
          </w:p>
        </w:tc>
        <w:tc>
          <w:tcPr>
            <w:tcW w:w="3018" w:type="dxa"/>
          </w:tcPr>
          <w:p w14:paraId="421861B7" w14:textId="5F31CE97"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cliente podrá visualizar todos los comercios para </w:t>
            </w:r>
            <w:r w:rsidRPr="00D51870">
              <w:rPr>
                <w:lang w:val="es-ES_tradnl"/>
              </w:rPr>
              <w:lastRenderedPageBreak/>
              <w:t>acceder al catálogo de productos de cada uno.</w:t>
            </w:r>
          </w:p>
        </w:tc>
      </w:tr>
      <w:tr w:rsidR="004B2895" w:rsidRPr="00D51870"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Pr="00D51870" w:rsidRDefault="004B2895" w:rsidP="00D51870">
            <w:pPr>
              <w:rPr>
                <w:lang w:val="es-ES_tradnl"/>
              </w:rPr>
            </w:pPr>
            <w:r w:rsidRPr="00D51870">
              <w:rPr>
                <w:lang w:val="es-ES_tradnl"/>
              </w:rPr>
              <w:lastRenderedPageBreak/>
              <w:t>RF-14</w:t>
            </w:r>
          </w:p>
        </w:tc>
        <w:tc>
          <w:tcPr>
            <w:tcW w:w="3018" w:type="dxa"/>
          </w:tcPr>
          <w:p w14:paraId="3383F6FB" w14:textId="76068127"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8A6D339" w14:textId="229B0254"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buscar el comercio que desee para facilitar la navegación al mismo, tecleando su nombre en un filtro de búsqueda.</w:t>
            </w:r>
          </w:p>
        </w:tc>
      </w:tr>
      <w:tr w:rsidR="004B2895" w:rsidRPr="00D51870"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Pr="00D51870" w:rsidRDefault="00DE32C3" w:rsidP="00D51870">
            <w:pPr>
              <w:rPr>
                <w:lang w:val="es-ES_tradnl"/>
              </w:rPr>
            </w:pPr>
            <w:r w:rsidRPr="00D51870">
              <w:rPr>
                <w:lang w:val="es-ES_tradnl"/>
              </w:rPr>
              <w:t>RF-15</w:t>
            </w:r>
          </w:p>
        </w:tc>
        <w:tc>
          <w:tcPr>
            <w:tcW w:w="3018" w:type="dxa"/>
          </w:tcPr>
          <w:p w14:paraId="44A68FDA" w14:textId="246E68F7"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44E971BE" w14:textId="15DFCAF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puede visualizar los datos de su perfil.</w:t>
            </w:r>
          </w:p>
        </w:tc>
      </w:tr>
      <w:tr w:rsidR="004B2895" w:rsidRPr="00D51870"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Pr="00D51870" w:rsidRDefault="00DE32C3" w:rsidP="00D51870">
            <w:pPr>
              <w:rPr>
                <w:lang w:val="es-ES_tradnl"/>
              </w:rPr>
            </w:pPr>
            <w:r w:rsidRPr="00D51870">
              <w:rPr>
                <w:lang w:val="es-ES_tradnl"/>
              </w:rPr>
              <w:t>RF-16</w:t>
            </w:r>
          </w:p>
        </w:tc>
        <w:tc>
          <w:tcPr>
            <w:tcW w:w="3018" w:type="dxa"/>
          </w:tcPr>
          <w:p w14:paraId="5AE44ABE" w14:textId="5D9B293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producto</w:t>
            </w:r>
          </w:p>
        </w:tc>
        <w:tc>
          <w:tcPr>
            <w:tcW w:w="3018" w:type="dxa"/>
          </w:tcPr>
          <w:p w14:paraId="0314420E" w14:textId="4971B11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puede consultar el producto para obtener más información acerca de él.</w:t>
            </w:r>
            <w:r w:rsidR="00511697" w:rsidRPr="00D51870">
              <w:rPr>
                <w:lang w:val="es-ES_tradnl"/>
              </w:rPr>
              <w:t xml:space="preserve"> Se debe haber tecleado el nombre </w:t>
            </w:r>
            <w:r w:rsidR="0084430A" w:rsidRPr="00D51870">
              <w:rPr>
                <w:lang w:val="es-ES_tradnl"/>
              </w:rPr>
              <w:t>de este</w:t>
            </w:r>
            <w:r w:rsidR="00511697" w:rsidRPr="00D51870">
              <w:rPr>
                <w:lang w:val="es-ES_tradnl"/>
              </w:rPr>
              <w:t xml:space="preserve"> anteriormente para poder acceder.</w:t>
            </w:r>
          </w:p>
        </w:tc>
      </w:tr>
      <w:tr w:rsidR="004B2895" w:rsidRPr="00D51870"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Pr="00D51870" w:rsidRDefault="00DE32C3" w:rsidP="00D51870">
            <w:pPr>
              <w:rPr>
                <w:lang w:val="es-ES_tradnl"/>
              </w:rPr>
            </w:pPr>
            <w:r w:rsidRPr="00D51870">
              <w:rPr>
                <w:lang w:val="es-ES_tradnl"/>
              </w:rPr>
              <w:t>RF-17</w:t>
            </w:r>
          </w:p>
        </w:tc>
        <w:tc>
          <w:tcPr>
            <w:tcW w:w="3018" w:type="dxa"/>
          </w:tcPr>
          <w:p w14:paraId="617D269B" w14:textId="01677ADF"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193EEB5E" w14:textId="715CF9F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buscar el producto que desee, tecleando el nombre de este en el filtro de búsqueda. Cabe destacar que la búsqueda de productos será a nivel de comercio, dejando la búsqueda global como requisito a futuro.</w:t>
            </w:r>
          </w:p>
        </w:tc>
      </w:tr>
      <w:tr w:rsidR="004B2895" w:rsidRPr="00D51870"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Pr="00D51870" w:rsidRDefault="00DE32C3" w:rsidP="00D51870">
            <w:pPr>
              <w:rPr>
                <w:lang w:val="es-ES_tradnl"/>
              </w:rPr>
            </w:pPr>
            <w:r w:rsidRPr="00D51870">
              <w:rPr>
                <w:lang w:val="es-ES_tradnl"/>
              </w:rPr>
              <w:t>RF-18</w:t>
            </w:r>
          </w:p>
        </w:tc>
        <w:tc>
          <w:tcPr>
            <w:tcW w:w="3018" w:type="dxa"/>
          </w:tcPr>
          <w:p w14:paraId="3811DF49" w14:textId="0CB6C87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20AFB41C" w14:textId="6935327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visualizar, así como actualizar los datos de su perfil una vez inicien sesión en la plataforma.</w:t>
            </w:r>
          </w:p>
        </w:tc>
      </w:tr>
      <w:tr w:rsidR="004B2895" w:rsidRPr="00D51870"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Pr="00D51870" w:rsidRDefault="00DE32C3" w:rsidP="00D51870">
            <w:pPr>
              <w:rPr>
                <w:lang w:val="es-ES_tradnl"/>
              </w:rPr>
            </w:pPr>
            <w:r w:rsidRPr="00D51870">
              <w:rPr>
                <w:lang w:val="es-ES_tradnl"/>
              </w:rPr>
              <w:t>RF-19</w:t>
            </w:r>
          </w:p>
        </w:tc>
        <w:tc>
          <w:tcPr>
            <w:tcW w:w="3018" w:type="dxa"/>
          </w:tcPr>
          <w:p w14:paraId="0D6A8A11" w14:textId="0A7F005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4B3F7775" w14:textId="7D8E4F5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darse de baja de la plataforma cuando desee, perdiendo el acceso a la misma y eliminando así todos sus datos identificativos de la base de datos del servidor.</w:t>
            </w:r>
          </w:p>
        </w:tc>
      </w:tr>
      <w:tr w:rsidR="004B2895" w:rsidRPr="00D51870"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Pr="00D51870" w:rsidRDefault="00DE32C3" w:rsidP="00D51870">
            <w:pPr>
              <w:rPr>
                <w:lang w:val="es-ES_tradnl"/>
              </w:rPr>
            </w:pPr>
            <w:r w:rsidRPr="00D51870">
              <w:rPr>
                <w:lang w:val="es-ES_tradnl"/>
              </w:rPr>
              <w:t>RF-20</w:t>
            </w:r>
          </w:p>
        </w:tc>
        <w:tc>
          <w:tcPr>
            <w:tcW w:w="3018" w:type="dxa"/>
          </w:tcPr>
          <w:p w14:paraId="6318C6DD" w14:textId="4B4EE8F4"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Añadir productos al carrito</w:t>
            </w:r>
          </w:p>
        </w:tc>
        <w:tc>
          <w:tcPr>
            <w:tcW w:w="3018" w:type="dxa"/>
          </w:tcPr>
          <w:p w14:paraId="4892096A" w14:textId="6D1D7C2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almacenar los productos que desee comprar en un carrito de compra para su posterior “compra”.</w:t>
            </w:r>
          </w:p>
        </w:tc>
      </w:tr>
      <w:tr w:rsidR="004B2895" w:rsidRPr="00D51870"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Pr="00D51870" w:rsidRDefault="00DE32C3" w:rsidP="00D51870">
            <w:pPr>
              <w:rPr>
                <w:lang w:val="es-ES_tradnl"/>
              </w:rPr>
            </w:pPr>
            <w:r w:rsidRPr="00D51870">
              <w:rPr>
                <w:lang w:val="es-ES_tradnl"/>
              </w:rPr>
              <w:t>RF-21</w:t>
            </w:r>
          </w:p>
        </w:tc>
        <w:tc>
          <w:tcPr>
            <w:tcW w:w="3018" w:type="dxa"/>
          </w:tcPr>
          <w:p w14:paraId="7A9749BA" w14:textId="68E05CC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Quitar productos del carrito</w:t>
            </w:r>
          </w:p>
        </w:tc>
        <w:tc>
          <w:tcPr>
            <w:tcW w:w="3018" w:type="dxa"/>
          </w:tcPr>
          <w:p w14:paraId="18F44D9F" w14:textId="11986805"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eliminar aquellos productos que desee del carrito antes de confirmar la compra.</w:t>
            </w:r>
          </w:p>
        </w:tc>
      </w:tr>
      <w:tr w:rsidR="004B2895" w:rsidRPr="00D51870"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Pr="00D51870" w:rsidRDefault="00DE32C3" w:rsidP="00D51870">
            <w:pPr>
              <w:rPr>
                <w:lang w:val="es-ES_tradnl"/>
              </w:rPr>
            </w:pPr>
            <w:r w:rsidRPr="00D51870">
              <w:rPr>
                <w:lang w:val="es-ES_tradnl"/>
              </w:rPr>
              <w:lastRenderedPageBreak/>
              <w:t>RF-22</w:t>
            </w:r>
          </w:p>
        </w:tc>
        <w:tc>
          <w:tcPr>
            <w:tcW w:w="3018" w:type="dxa"/>
          </w:tcPr>
          <w:p w14:paraId="7A4FE8BE" w14:textId="544434C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Confirmar compra</w:t>
            </w:r>
          </w:p>
        </w:tc>
        <w:tc>
          <w:tcPr>
            <w:tcW w:w="3018" w:type="dxa"/>
          </w:tcPr>
          <w:p w14:paraId="66A0A979" w14:textId="20E96782"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confirmar la compra, mostrando simplemente un mensaje de que la compra ha sido realizada, ya que en nuestro caso no habrá transacciones de pagos.</w:t>
            </w:r>
          </w:p>
        </w:tc>
      </w:tr>
      <w:tr w:rsidR="004B2895" w:rsidRPr="00D51870"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Pr="00D51870" w:rsidRDefault="00DE32C3" w:rsidP="00D51870">
            <w:pPr>
              <w:rPr>
                <w:lang w:val="es-ES_tradnl"/>
              </w:rPr>
            </w:pPr>
            <w:r w:rsidRPr="00D51870">
              <w:rPr>
                <w:lang w:val="es-ES_tradnl"/>
              </w:rPr>
              <w:t>RF-23</w:t>
            </w:r>
          </w:p>
        </w:tc>
        <w:tc>
          <w:tcPr>
            <w:tcW w:w="3018" w:type="dxa"/>
          </w:tcPr>
          <w:p w14:paraId="3021D53D" w14:textId="3054DE64"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Cerrar sesión</w:t>
            </w:r>
          </w:p>
        </w:tc>
        <w:tc>
          <w:tcPr>
            <w:tcW w:w="3018" w:type="dxa"/>
          </w:tcPr>
          <w:p w14:paraId="1CFE557C" w14:textId="74844107" w:rsidR="004B2895" w:rsidRPr="00D51870" w:rsidRDefault="00DE32C3" w:rsidP="00123E26">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47D15CB2" w14:textId="473EAF0F" w:rsidR="00123E26" w:rsidRPr="00D51870" w:rsidRDefault="00123E26" w:rsidP="00123E26">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w:t>
      </w:r>
      <w:r w:rsidRPr="00D51870">
        <w:rPr>
          <w:i/>
          <w:iCs w:val="0"/>
          <w:lang w:val="es-ES_tradnl"/>
        </w:rPr>
        <w:fldChar w:fldCharType="end"/>
      </w:r>
      <w:r w:rsidRPr="00D51870">
        <w:rPr>
          <w:i/>
          <w:iCs w:val="0"/>
          <w:lang w:val="es-ES_tradnl"/>
        </w:rPr>
        <w:t>. Requisitos del cliente.</w:t>
      </w:r>
    </w:p>
    <w:p w14:paraId="41A63375" w14:textId="77777777" w:rsidR="00123E26" w:rsidRPr="00D51870" w:rsidRDefault="00123E26" w:rsidP="00123E26">
      <w:pPr>
        <w:rPr>
          <w:lang w:val="es-ES_tradnl"/>
        </w:rPr>
      </w:pPr>
    </w:p>
    <w:p w14:paraId="1CA6130C" w14:textId="77777777" w:rsidR="00E51256" w:rsidRPr="00D51870" w:rsidRDefault="00E51256" w:rsidP="00123E26">
      <w:pPr>
        <w:rPr>
          <w:lang w:val="es-ES_tradnl"/>
        </w:rPr>
      </w:pPr>
    </w:p>
    <w:p w14:paraId="5F1E413F" w14:textId="77777777" w:rsidR="00E51256" w:rsidRPr="00D51870" w:rsidRDefault="00E51256" w:rsidP="00123E26">
      <w:pPr>
        <w:rPr>
          <w:lang w:val="es-ES_tradnl"/>
        </w:rPr>
      </w:pPr>
    </w:p>
    <w:p w14:paraId="3DB3FC6D" w14:textId="77777777" w:rsidR="00E51256" w:rsidRPr="00D51870" w:rsidRDefault="00E51256" w:rsidP="00123E26">
      <w:pPr>
        <w:rPr>
          <w:lang w:val="es-ES_tradnl"/>
        </w:rPr>
      </w:pPr>
    </w:p>
    <w:p w14:paraId="33457298" w14:textId="77777777" w:rsidR="00E51256" w:rsidRPr="00D51870" w:rsidRDefault="00E51256" w:rsidP="00123E26">
      <w:pPr>
        <w:rPr>
          <w:lang w:val="es-ES_tradnl"/>
        </w:rPr>
      </w:pPr>
    </w:p>
    <w:p w14:paraId="4FB28DCB" w14:textId="132F7D48" w:rsidR="00123E26" w:rsidRPr="00D51870" w:rsidRDefault="00123E26" w:rsidP="00123E26">
      <w:pPr>
        <w:pStyle w:val="Subcapitulo-Hijo"/>
        <w:rPr>
          <w:lang w:val="es-ES_tradnl"/>
        </w:rPr>
      </w:pPr>
      <w:bookmarkStart w:id="28" w:name="_Toc143454655"/>
      <w:r w:rsidRPr="00D51870">
        <w:rPr>
          <w:lang w:val="es-ES_tradnl"/>
        </w:rPr>
        <w:t>2.3.3 Requisitos del comercio</w:t>
      </w:r>
      <w:bookmarkEnd w:id="28"/>
    </w:p>
    <w:p w14:paraId="5119FE9B" w14:textId="377C466D" w:rsidR="00123E26" w:rsidRPr="00D51870" w:rsidRDefault="00123E26" w:rsidP="00123E26">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123E26" w:rsidRPr="00D51870"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Pr="00D51870" w:rsidRDefault="00123E26" w:rsidP="002F04B3">
            <w:pPr>
              <w:jc w:val="center"/>
              <w:rPr>
                <w:lang w:val="es-ES_tradnl"/>
              </w:rPr>
            </w:pPr>
            <w:r w:rsidRPr="00D51870">
              <w:rPr>
                <w:lang w:val="es-ES_tradnl"/>
              </w:rPr>
              <w:t>Identificador</w:t>
            </w:r>
          </w:p>
        </w:tc>
        <w:tc>
          <w:tcPr>
            <w:tcW w:w="3018" w:type="dxa"/>
          </w:tcPr>
          <w:p w14:paraId="64394B3D" w14:textId="11616ACF"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05085B46" w14:textId="29A1DDED"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123E26" w:rsidRPr="00D51870"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Pr="00D51870" w:rsidRDefault="00123E26" w:rsidP="00123E26">
            <w:pPr>
              <w:rPr>
                <w:lang w:val="es-ES_tradnl"/>
              </w:rPr>
            </w:pPr>
            <w:r w:rsidRPr="00D51870">
              <w:rPr>
                <w:lang w:val="es-ES_tradnl"/>
              </w:rPr>
              <w:t>RF-24</w:t>
            </w:r>
          </w:p>
        </w:tc>
        <w:tc>
          <w:tcPr>
            <w:tcW w:w="3018" w:type="dxa"/>
          </w:tcPr>
          <w:p w14:paraId="2A2240B9" w14:textId="2042CCE9" w:rsidR="00123E26" w:rsidRPr="00D51870" w:rsidRDefault="00EF0171"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Solicitud de acceso a la plataforma</w:t>
            </w:r>
          </w:p>
        </w:tc>
        <w:tc>
          <w:tcPr>
            <w:tcW w:w="3018" w:type="dxa"/>
          </w:tcPr>
          <w:p w14:paraId="7F19B599" w14:textId="114A04EC" w:rsidR="00123E26" w:rsidRPr="00D51870" w:rsidRDefault="002F21FA"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rsidRPr="00D51870"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Pr="00D51870" w:rsidRDefault="00EF0171" w:rsidP="00123E26">
            <w:pPr>
              <w:rPr>
                <w:lang w:val="es-ES_tradnl"/>
              </w:rPr>
            </w:pPr>
            <w:r w:rsidRPr="00D51870">
              <w:rPr>
                <w:lang w:val="es-ES_tradnl"/>
              </w:rPr>
              <w:t>RF-25</w:t>
            </w:r>
          </w:p>
        </w:tc>
        <w:tc>
          <w:tcPr>
            <w:tcW w:w="3018" w:type="dxa"/>
          </w:tcPr>
          <w:p w14:paraId="40D3EF07" w14:textId="0DE4F88B"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1D85C440" w14:textId="70EA18A1"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comercio, con su solicitud de acceso aprobada por el administrador, deberá iniciar sesión en la aplicación identificándose con el nombre de usuario y la contraseña que el administrador le proporcionará previamente.</w:t>
            </w:r>
          </w:p>
        </w:tc>
      </w:tr>
      <w:tr w:rsidR="00123E26" w:rsidRPr="00D51870"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Pr="00D51870" w:rsidRDefault="00EF0171" w:rsidP="00D51870">
            <w:pPr>
              <w:rPr>
                <w:lang w:val="es-ES_tradnl"/>
              </w:rPr>
            </w:pPr>
            <w:r w:rsidRPr="00D51870">
              <w:rPr>
                <w:lang w:val="es-ES_tradnl"/>
              </w:rPr>
              <w:t>RF-26</w:t>
            </w:r>
          </w:p>
        </w:tc>
        <w:tc>
          <w:tcPr>
            <w:tcW w:w="3018" w:type="dxa"/>
          </w:tcPr>
          <w:p w14:paraId="303B0E2A" w14:textId="19336D3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productos</w:t>
            </w:r>
          </w:p>
        </w:tc>
        <w:tc>
          <w:tcPr>
            <w:tcW w:w="3018" w:type="dxa"/>
          </w:tcPr>
          <w:p w14:paraId="649B310E" w14:textId="5334F34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comercio puede crear, visualizar, actualizar o </w:t>
            </w:r>
            <w:r w:rsidRPr="00D51870">
              <w:rPr>
                <w:lang w:val="es-ES_tradnl"/>
              </w:rPr>
              <w:lastRenderedPageBreak/>
              <w:t>borrar el producto que desee de su catálogo.</w:t>
            </w:r>
          </w:p>
        </w:tc>
      </w:tr>
      <w:tr w:rsidR="00123E26" w:rsidRPr="00D51870"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Pr="00D51870" w:rsidRDefault="00EF0171" w:rsidP="00D51870">
            <w:pPr>
              <w:rPr>
                <w:lang w:val="es-ES_tradnl"/>
              </w:rPr>
            </w:pPr>
            <w:r w:rsidRPr="00D51870">
              <w:rPr>
                <w:lang w:val="es-ES_tradnl"/>
              </w:rPr>
              <w:lastRenderedPageBreak/>
              <w:t>RF-26.1</w:t>
            </w:r>
          </w:p>
        </w:tc>
        <w:tc>
          <w:tcPr>
            <w:tcW w:w="3018" w:type="dxa"/>
          </w:tcPr>
          <w:p w14:paraId="3B09EFEB" w14:textId="77B2338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producto</w:t>
            </w:r>
          </w:p>
        </w:tc>
        <w:tc>
          <w:tcPr>
            <w:tcW w:w="3018" w:type="dxa"/>
          </w:tcPr>
          <w:p w14:paraId="0745E1AB" w14:textId="356B8BE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tendrá la capacidad de crear los productos que desee. Para ello, deberá introducir el título de este, un identificador, un precio de venta, una descripción detallando el producto y una imagen.</w:t>
            </w:r>
            <w:r w:rsidR="00F01925" w:rsidRPr="00D51870">
              <w:rPr>
                <w:lang w:val="es-ES_tradnl"/>
              </w:rPr>
              <w:t xml:space="preserve"> Cabe destacar que el almacenamiento y carga de dichas imágenes se harán en un paquete del proyecto.</w:t>
            </w:r>
          </w:p>
        </w:tc>
      </w:tr>
      <w:tr w:rsidR="00123E26" w:rsidRPr="00D51870"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Pr="00D51870" w:rsidRDefault="00EF0171" w:rsidP="00D51870">
            <w:pPr>
              <w:rPr>
                <w:lang w:val="es-ES_tradnl"/>
              </w:rPr>
            </w:pPr>
            <w:r w:rsidRPr="00D51870">
              <w:rPr>
                <w:lang w:val="es-ES_tradnl"/>
              </w:rPr>
              <w:t>RF-26.1</w:t>
            </w:r>
          </w:p>
        </w:tc>
        <w:tc>
          <w:tcPr>
            <w:tcW w:w="3018" w:type="dxa"/>
          </w:tcPr>
          <w:p w14:paraId="453439C3" w14:textId="16C5CE4A"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producto</w:t>
            </w:r>
          </w:p>
        </w:tc>
        <w:tc>
          <w:tcPr>
            <w:tcW w:w="3018" w:type="dxa"/>
          </w:tcPr>
          <w:p w14:paraId="7F98BE3C" w14:textId="15F078FE"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sus productos una vez estén creados y añadidos a la plataforma.</w:t>
            </w:r>
          </w:p>
        </w:tc>
      </w:tr>
      <w:tr w:rsidR="00123E26" w:rsidRPr="00D51870"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Pr="00D51870" w:rsidRDefault="00EF0171" w:rsidP="00D51870">
            <w:pPr>
              <w:rPr>
                <w:lang w:val="es-ES_tradnl"/>
              </w:rPr>
            </w:pPr>
            <w:r w:rsidRPr="00D51870">
              <w:rPr>
                <w:lang w:val="es-ES_tradnl"/>
              </w:rPr>
              <w:t>RF-26.3</w:t>
            </w:r>
          </w:p>
        </w:tc>
        <w:tc>
          <w:tcPr>
            <w:tcW w:w="3018" w:type="dxa"/>
          </w:tcPr>
          <w:p w14:paraId="4D039873" w14:textId="4A6479F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producto</w:t>
            </w:r>
          </w:p>
        </w:tc>
        <w:tc>
          <w:tcPr>
            <w:tcW w:w="3018" w:type="dxa"/>
          </w:tcPr>
          <w:p w14:paraId="1DFC5543" w14:textId="4B4977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puede actualizar los datos introducidos en la creación siempre que lo desee. Dispondrá de un botón de edición que dejará cambiar cualquier dato identificativo del mismo salvo el identificador. Debe</w:t>
            </w:r>
            <w:r w:rsidR="006C3480" w:rsidRPr="00D51870">
              <w:rPr>
                <w:lang w:val="es-ES_tradnl"/>
              </w:rPr>
              <w:t>n</w:t>
            </w:r>
            <w:r w:rsidRPr="00D51870">
              <w:rPr>
                <w:lang w:val="es-ES_tradnl"/>
              </w:rPr>
              <w:t xml:space="preserve"> guardar</w:t>
            </w:r>
            <w:r w:rsidR="006C3480" w:rsidRPr="00D51870">
              <w:rPr>
                <w:lang w:val="es-ES_tradnl"/>
              </w:rPr>
              <w:t>se</w:t>
            </w:r>
            <w:r w:rsidRPr="00D51870">
              <w:rPr>
                <w:lang w:val="es-ES_tradnl"/>
              </w:rPr>
              <w:t xml:space="preserve"> los datos para que la actualización se realice correctamente.</w:t>
            </w:r>
          </w:p>
        </w:tc>
      </w:tr>
      <w:tr w:rsidR="00123E26" w:rsidRPr="00D51870"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Pr="00D51870" w:rsidRDefault="00EF0171" w:rsidP="00D51870">
            <w:pPr>
              <w:rPr>
                <w:lang w:val="es-ES_tradnl"/>
              </w:rPr>
            </w:pPr>
            <w:r w:rsidRPr="00D51870">
              <w:rPr>
                <w:lang w:val="es-ES_tradnl"/>
              </w:rPr>
              <w:t>RF-26.4</w:t>
            </w:r>
          </w:p>
        </w:tc>
        <w:tc>
          <w:tcPr>
            <w:tcW w:w="3018" w:type="dxa"/>
          </w:tcPr>
          <w:p w14:paraId="3A602472" w14:textId="670F4BB3"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producto</w:t>
            </w:r>
          </w:p>
        </w:tc>
        <w:tc>
          <w:tcPr>
            <w:tcW w:w="3018" w:type="dxa"/>
          </w:tcPr>
          <w:p w14:paraId="1562EE33" w14:textId="067C97F6"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dispondrá de un botón para eliminar el producto que desee. Una vez se confirme el borrado, los datos asociados a ese producto quedarán eliminados del sistema.</w:t>
            </w:r>
          </w:p>
        </w:tc>
      </w:tr>
      <w:tr w:rsidR="00123E26" w:rsidRPr="00D51870"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Pr="00D51870" w:rsidRDefault="00EF0171" w:rsidP="00D51870">
            <w:pPr>
              <w:rPr>
                <w:lang w:val="es-ES_tradnl"/>
              </w:rPr>
            </w:pPr>
            <w:r w:rsidRPr="00D51870">
              <w:rPr>
                <w:lang w:val="es-ES_tradnl"/>
              </w:rPr>
              <w:t>RF-27</w:t>
            </w:r>
          </w:p>
        </w:tc>
        <w:tc>
          <w:tcPr>
            <w:tcW w:w="3018" w:type="dxa"/>
          </w:tcPr>
          <w:p w14:paraId="37760AE5" w14:textId="6814A61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468CB714" w14:textId="78805F7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podrá actualizar los datos de su perfil una vez inicie sesión en la plataforma.</w:t>
            </w:r>
          </w:p>
        </w:tc>
      </w:tr>
      <w:tr w:rsidR="00123E26" w:rsidRPr="00D51870"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Pr="00D51870" w:rsidRDefault="00EF0171" w:rsidP="00D51870">
            <w:pPr>
              <w:rPr>
                <w:lang w:val="es-ES_tradnl"/>
              </w:rPr>
            </w:pPr>
            <w:r w:rsidRPr="00D51870">
              <w:rPr>
                <w:lang w:val="es-ES_tradnl"/>
              </w:rPr>
              <w:t>RF-28</w:t>
            </w:r>
          </w:p>
        </w:tc>
        <w:tc>
          <w:tcPr>
            <w:tcW w:w="3018" w:type="dxa"/>
          </w:tcPr>
          <w:p w14:paraId="4E5BB158" w14:textId="21E1929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2EAF6B1D" w14:textId="39CAEFF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 perfil y los datos que lo identifican.</w:t>
            </w:r>
          </w:p>
        </w:tc>
      </w:tr>
      <w:tr w:rsidR="00123E26" w:rsidRPr="00D51870"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Pr="00D51870" w:rsidRDefault="00EF0171" w:rsidP="00D51870">
            <w:pPr>
              <w:rPr>
                <w:lang w:val="es-ES_tradnl"/>
              </w:rPr>
            </w:pPr>
            <w:r w:rsidRPr="00D51870">
              <w:rPr>
                <w:lang w:val="es-ES_tradnl"/>
              </w:rPr>
              <w:t>RF-29</w:t>
            </w:r>
          </w:p>
        </w:tc>
        <w:tc>
          <w:tcPr>
            <w:tcW w:w="3018" w:type="dxa"/>
          </w:tcPr>
          <w:p w14:paraId="79D18C97" w14:textId="510033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770B73C3" w14:textId="28734C2C"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comercio podrá buscar el producto que desee en su comercio tecleando el </w:t>
            </w:r>
            <w:r w:rsidRPr="00D51870">
              <w:rPr>
                <w:lang w:val="es-ES_tradnl"/>
              </w:rPr>
              <w:lastRenderedPageBreak/>
              <w:t xml:space="preserve">nombre de este en el filtro de búsqueda. </w:t>
            </w:r>
            <w:r w:rsidR="002C493E" w:rsidRPr="00D51870">
              <w:rPr>
                <w:lang w:val="es-ES_tradnl"/>
              </w:rPr>
              <w:t>Igualmente</w:t>
            </w:r>
            <w:r w:rsidRPr="00D51870">
              <w:rPr>
                <w:lang w:val="es-ES_tradnl"/>
              </w:rPr>
              <w:t>, la búsqueda es a nivel de comercio.</w:t>
            </w:r>
          </w:p>
        </w:tc>
      </w:tr>
      <w:tr w:rsidR="00123E26" w:rsidRPr="00D51870"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Pr="00D51870" w:rsidRDefault="00EF0171" w:rsidP="00D51870">
            <w:pPr>
              <w:rPr>
                <w:lang w:val="es-ES_tradnl"/>
              </w:rPr>
            </w:pPr>
            <w:r w:rsidRPr="00D51870">
              <w:rPr>
                <w:lang w:val="es-ES_tradnl"/>
              </w:rPr>
              <w:lastRenderedPageBreak/>
              <w:t>RF-30</w:t>
            </w:r>
          </w:p>
        </w:tc>
        <w:tc>
          <w:tcPr>
            <w:tcW w:w="3018" w:type="dxa"/>
          </w:tcPr>
          <w:p w14:paraId="3FC9D583" w14:textId="03380C62"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3D10D96F" w14:textId="7649FDCC"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darse de baja de la plataforma cuando desee, perdiendo el acceso a la misma y eliminando así todos sus datos identificativos de la base de datos del servidor.</w:t>
            </w:r>
          </w:p>
        </w:tc>
      </w:tr>
      <w:tr w:rsidR="00123E26" w:rsidRPr="00D51870"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Pr="00D51870" w:rsidRDefault="00EF0171" w:rsidP="00D51870">
            <w:pPr>
              <w:rPr>
                <w:lang w:val="es-ES_tradnl"/>
              </w:rPr>
            </w:pPr>
            <w:r w:rsidRPr="00D51870">
              <w:rPr>
                <w:lang w:val="es-ES_tradnl"/>
              </w:rPr>
              <w:t>RF-31</w:t>
            </w:r>
          </w:p>
        </w:tc>
        <w:tc>
          <w:tcPr>
            <w:tcW w:w="3018" w:type="dxa"/>
          </w:tcPr>
          <w:p w14:paraId="0674F1A4" w14:textId="0573FD57"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4F66DFBE" w14:textId="4F2C3BA0" w:rsidR="00123E26" w:rsidRPr="00D51870" w:rsidRDefault="002F21FA" w:rsidP="002F21FA">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242B2497" w14:textId="4E2CA1DB" w:rsidR="00123E26" w:rsidRPr="00D51870" w:rsidRDefault="002F21FA" w:rsidP="00DD7621">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w:t>
      </w:r>
      <w:r w:rsidRPr="00D51870">
        <w:rPr>
          <w:i/>
          <w:iCs w:val="0"/>
          <w:lang w:val="es-ES_tradnl"/>
        </w:rPr>
        <w:fldChar w:fldCharType="end"/>
      </w:r>
      <w:r w:rsidRPr="00D51870">
        <w:rPr>
          <w:i/>
          <w:iCs w:val="0"/>
          <w:lang w:val="es-ES_tradnl"/>
        </w:rPr>
        <w:t>. Requisitos del comercio</w:t>
      </w:r>
    </w:p>
    <w:p w14:paraId="1DCA694B" w14:textId="77777777" w:rsidR="00E51256" w:rsidRPr="00D51870" w:rsidRDefault="00E51256" w:rsidP="00E51256">
      <w:pPr>
        <w:rPr>
          <w:lang w:val="es-ES_tradnl"/>
        </w:rPr>
      </w:pPr>
    </w:p>
    <w:p w14:paraId="60655418" w14:textId="77777777" w:rsidR="00E51256" w:rsidRPr="00D51870" w:rsidRDefault="00E51256" w:rsidP="00E51256">
      <w:pPr>
        <w:rPr>
          <w:lang w:val="es-ES_tradnl"/>
        </w:rPr>
      </w:pPr>
    </w:p>
    <w:p w14:paraId="26FD4D5A" w14:textId="5C789719" w:rsidR="002F21FA" w:rsidRPr="00D51870" w:rsidRDefault="002F04B3" w:rsidP="002F04B3">
      <w:pPr>
        <w:pStyle w:val="Subcapitulo-Hijo"/>
        <w:rPr>
          <w:lang w:val="es-ES_tradnl"/>
        </w:rPr>
      </w:pPr>
      <w:bookmarkStart w:id="29" w:name="_Toc143454656"/>
      <w:r w:rsidRPr="00D51870">
        <w:rPr>
          <w:lang w:val="es-ES_tradnl"/>
        </w:rPr>
        <w:t>2.3.4 Requisitos usuario anónimo</w:t>
      </w:r>
      <w:bookmarkEnd w:id="29"/>
    </w:p>
    <w:p w14:paraId="778EB835" w14:textId="77777777" w:rsidR="002F04B3" w:rsidRPr="00D51870" w:rsidRDefault="002F04B3" w:rsidP="002F04B3">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2F04B3" w:rsidRPr="00D51870"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Pr="00D51870" w:rsidRDefault="002F04B3" w:rsidP="002F04B3">
            <w:pPr>
              <w:rPr>
                <w:lang w:val="es-ES_tradnl"/>
              </w:rPr>
            </w:pPr>
            <w:r w:rsidRPr="00D51870">
              <w:rPr>
                <w:lang w:val="es-ES_tradnl"/>
              </w:rPr>
              <w:t>Identificador</w:t>
            </w:r>
          </w:p>
        </w:tc>
        <w:tc>
          <w:tcPr>
            <w:tcW w:w="3018" w:type="dxa"/>
          </w:tcPr>
          <w:p w14:paraId="5843A069" w14:textId="3EF26C5E"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56DC7AB" w14:textId="19999024"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2F04B3" w:rsidRPr="00D51870"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Pr="00D51870" w:rsidRDefault="00DD7621" w:rsidP="002F04B3">
            <w:pPr>
              <w:rPr>
                <w:lang w:val="es-ES_tradnl"/>
              </w:rPr>
            </w:pPr>
            <w:r w:rsidRPr="00D51870">
              <w:rPr>
                <w:lang w:val="es-ES_tradnl"/>
              </w:rPr>
              <w:t>RF-32</w:t>
            </w:r>
          </w:p>
        </w:tc>
        <w:tc>
          <w:tcPr>
            <w:tcW w:w="3018" w:type="dxa"/>
          </w:tcPr>
          <w:p w14:paraId="3C66FA83" w14:textId="2E50F55C"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55A54CD4" w14:textId="71758560"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puede consultar el producto para obtener más información acerca de él</w:t>
            </w:r>
            <w:r w:rsidR="00B970D7" w:rsidRPr="00D51870">
              <w:rPr>
                <w:lang w:val="es-ES_tradnl"/>
              </w:rPr>
              <w:t xml:space="preserve"> una vez teclee el nombre de este</w:t>
            </w:r>
            <w:r w:rsidRPr="00D51870">
              <w:rPr>
                <w:lang w:val="es-ES_tradnl"/>
              </w:rPr>
              <w:t>.</w:t>
            </w:r>
          </w:p>
        </w:tc>
      </w:tr>
      <w:tr w:rsidR="00DD7621" w:rsidRPr="00D51870"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Pr="00D51870" w:rsidRDefault="00DD7621" w:rsidP="00DD7621">
            <w:pPr>
              <w:rPr>
                <w:lang w:val="es-ES_tradnl"/>
              </w:rPr>
            </w:pPr>
            <w:r w:rsidRPr="00D51870">
              <w:rPr>
                <w:lang w:val="es-ES_tradnl"/>
              </w:rPr>
              <w:t>RF-33</w:t>
            </w:r>
          </w:p>
        </w:tc>
        <w:tc>
          <w:tcPr>
            <w:tcW w:w="3018" w:type="dxa"/>
          </w:tcPr>
          <w:p w14:paraId="5FE7120B" w14:textId="4C3BF37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comercio</w:t>
            </w:r>
          </w:p>
        </w:tc>
        <w:tc>
          <w:tcPr>
            <w:tcW w:w="3018" w:type="dxa"/>
          </w:tcPr>
          <w:p w14:paraId="3EAC1839" w14:textId="3D36DCC5"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visualizar todos los comercios para acceder al catálogo de productos de cada uno.</w:t>
            </w:r>
          </w:p>
        </w:tc>
      </w:tr>
      <w:tr w:rsidR="00DD7621" w:rsidRPr="00D51870"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Pr="00D51870" w:rsidRDefault="00DD7621" w:rsidP="00DD7621">
            <w:pPr>
              <w:rPr>
                <w:lang w:val="es-ES_tradnl"/>
              </w:rPr>
            </w:pPr>
            <w:r w:rsidRPr="00D51870">
              <w:rPr>
                <w:lang w:val="es-ES_tradnl"/>
              </w:rPr>
              <w:t>RF-34</w:t>
            </w:r>
          </w:p>
        </w:tc>
        <w:tc>
          <w:tcPr>
            <w:tcW w:w="3018" w:type="dxa"/>
          </w:tcPr>
          <w:p w14:paraId="13D6C3CA" w14:textId="32F6DA78"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3121D721" w14:textId="3DAA138A"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podrá buscar el producto que desee en un determinado comercio, tecleando el nombre de este en el filtro de búsqueda. La búsqueda también será a nivel de comercio.</w:t>
            </w:r>
          </w:p>
        </w:tc>
      </w:tr>
      <w:tr w:rsidR="00DD7621" w:rsidRPr="00D51870"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Pr="00D51870" w:rsidRDefault="00DD7621" w:rsidP="00DD7621">
            <w:pPr>
              <w:rPr>
                <w:lang w:val="es-ES_tradnl"/>
              </w:rPr>
            </w:pPr>
            <w:r w:rsidRPr="00D51870">
              <w:rPr>
                <w:lang w:val="es-ES_tradnl"/>
              </w:rPr>
              <w:t>RF-35</w:t>
            </w:r>
          </w:p>
        </w:tc>
        <w:tc>
          <w:tcPr>
            <w:tcW w:w="3018" w:type="dxa"/>
          </w:tcPr>
          <w:p w14:paraId="18788EB8" w14:textId="4327EBB6"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407DFD7" w14:textId="6A30713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buscar el comercio que desee para facilitar la navegación al mismo, tecleando su nombre en un filtro de búsqueda.</w:t>
            </w:r>
          </w:p>
        </w:tc>
      </w:tr>
      <w:tr w:rsidR="00DD7621" w:rsidRPr="00D51870"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Pr="00D51870" w:rsidRDefault="00DD7621" w:rsidP="00DD7621">
            <w:pPr>
              <w:rPr>
                <w:lang w:val="es-ES_tradnl"/>
              </w:rPr>
            </w:pPr>
            <w:r w:rsidRPr="00D51870">
              <w:rPr>
                <w:lang w:val="es-ES_tradnl"/>
              </w:rPr>
              <w:t>RF-36</w:t>
            </w:r>
          </w:p>
        </w:tc>
        <w:tc>
          <w:tcPr>
            <w:tcW w:w="3018" w:type="dxa"/>
          </w:tcPr>
          <w:p w14:paraId="790D52BB" w14:textId="77777777"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0F2BB5FD" w14:textId="0B8F26F2" w:rsidR="00DD7621" w:rsidRPr="00D51870" w:rsidRDefault="00DD7621" w:rsidP="00A62B6D">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 xml:space="preserve">deberá </w:t>
            </w:r>
            <w:r w:rsidRPr="00D51870">
              <w:rPr>
                <w:lang w:val="es-ES_tradnl"/>
              </w:rPr>
              <w:lastRenderedPageBreak/>
              <w:t>registrarse en la plataforma. Los datos que debe introducir son el nombre de usuario, correo electrónico, contraseña, y fecha de nacimiento.</w:t>
            </w:r>
          </w:p>
        </w:tc>
      </w:tr>
    </w:tbl>
    <w:p w14:paraId="19EA7E9C" w14:textId="0F286578" w:rsidR="002F21FA" w:rsidRPr="00D51870" w:rsidRDefault="00A62B6D" w:rsidP="00A62B6D">
      <w:pPr>
        <w:pStyle w:val="Descripcin"/>
        <w:jc w:val="center"/>
        <w:rPr>
          <w:i/>
          <w:iCs w:val="0"/>
          <w:lang w:val="es-ES_tradnl"/>
        </w:rPr>
      </w:pPr>
      <w:r w:rsidRPr="00D51870">
        <w:rPr>
          <w:i/>
          <w:iCs w:val="0"/>
          <w:lang w:val="es-ES_tradnl"/>
        </w:rPr>
        <w:lastRenderedPageBreak/>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w:t>
      </w:r>
      <w:r w:rsidRPr="00D51870">
        <w:rPr>
          <w:i/>
          <w:iCs w:val="0"/>
          <w:lang w:val="es-ES_tradnl"/>
        </w:rPr>
        <w:fldChar w:fldCharType="end"/>
      </w:r>
      <w:r w:rsidRPr="00D51870">
        <w:rPr>
          <w:i/>
          <w:iCs w:val="0"/>
          <w:lang w:val="es-ES_tradnl"/>
        </w:rPr>
        <w:t>. Requisitos usuario anónimo</w:t>
      </w:r>
    </w:p>
    <w:p w14:paraId="4DA1A5F5" w14:textId="77777777" w:rsidR="00DD7621" w:rsidRPr="00D51870" w:rsidRDefault="00DD7621" w:rsidP="00DD7621">
      <w:pPr>
        <w:rPr>
          <w:lang w:val="es-ES_tradnl"/>
        </w:rPr>
      </w:pPr>
    </w:p>
    <w:p w14:paraId="73496E87" w14:textId="77777777" w:rsidR="00E51256" w:rsidRPr="00D51870" w:rsidRDefault="00E51256" w:rsidP="00DD7621">
      <w:pPr>
        <w:rPr>
          <w:lang w:val="es-ES_tradnl"/>
        </w:rPr>
      </w:pPr>
    </w:p>
    <w:p w14:paraId="3E13B82F" w14:textId="77777777" w:rsidR="00E51256" w:rsidRPr="00D51870" w:rsidRDefault="00E51256" w:rsidP="00DD7621">
      <w:pPr>
        <w:rPr>
          <w:lang w:val="es-ES_tradnl"/>
        </w:rPr>
      </w:pPr>
    </w:p>
    <w:p w14:paraId="2DDE450A" w14:textId="77777777" w:rsidR="00E51256" w:rsidRPr="00D51870" w:rsidRDefault="00E51256" w:rsidP="00DD7621">
      <w:pPr>
        <w:rPr>
          <w:lang w:val="es-ES_tradnl"/>
        </w:rPr>
      </w:pPr>
    </w:p>
    <w:p w14:paraId="340B8471" w14:textId="77777777" w:rsidR="00E51256" w:rsidRPr="00D51870" w:rsidRDefault="00E51256" w:rsidP="00DD7621">
      <w:pPr>
        <w:rPr>
          <w:lang w:val="es-ES_tradnl"/>
        </w:rPr>
      </w:pPr>
    </w:p>
    <w:p w14:paraId="59D750F0" w14:textId="77777777" w:rsidR="00E51256" w:rsidRPr="00D51870" w:rsidRDefault="00E51256" w:rsidP="00DD7621">
      <w:pPr>
        <w:rPr>
          <w:lang w:val="es-ES_tradnl"/>
        </w:rPr>
      </w:pPr>
    </w:p>
    <w:p w14:paraId="444C9B30" w14:textId="77777777" w:rsidR="00E51256" w:rsidRPr="00D51870" w:rsidRDefault="00E51256" w:rsidP="00DD7621">
      <w:pPr>
        <w:rPr>
          <w:lang w:val="es-ES_tradnl"/>
        </w:rPr>
      </w:pPr>
    </w:p>
    <w:p w14:paraId="114E487F" w14:textId="424D0101" w:rsidR="00DD7621" w:rsidRPr="00D51870" w:rsidRDefault="00DD7621" w:rsidP="00EC3829">
      <w:pPr>
        <w:pStyle w:val="Subcapitulo"/>
        <w:rPr>
          <w:lang w:val="es-ES_tradnl"/>
        </w:rPr>
      </w:pPr>
      <w:bookmarkStart w:id="30" w:name="_Toc143454657"/>
      <w:r w:rsidRPr="00D51870">
        <w:rPr>
          <w:lang w:val="es-ES_tradnl"/>
        </w:rPr>
        <w:t>2.4 Requisitos no funcionales</w:t>
      </w:r>
      <w:bookmarkEnd w:id="30"/>
    </w:p>
    <w:p w14:paraId="6024F49E" w14:textId="29F2FFF5" w:rsidR="00DD7621" w:rsidRPr="00D51870" w:rsidRDefault="00DD7621" w:rsidP="00DD7621">
      <w:pPr>
        <w:spacing w:line="360" w:lineRule="auto"/>
        <w:jc w:val="both"/>
        <w:rPr>
          <w:lang w:val="es-ES_tradnl"/>
        </w:rPr>
      </w:pPr>
      <w:r w:rsidRPr="00D51870">
        <w:rPr>
          <w:lang w:val="es-ES_tradnl"/>
        </w:rPr>
        <w:t>En este apartado se detallan las restricciones que se deben imponer en el sistema y a la vez se definen sus atributos de calidad. Estos requisitos son importantes porque</w:t>
      </w:r>
      <w:r w:rsidR="00B65403">
        <w:rPr>
          <w:lang w:val="es-ES_tradnl"/>
        </w:rPr>
        <w:t xml:space="preserve"> garantizan que el sistema no solo cumpla con las funcionalidades requeridas por los distintos usuarios, sino que además conlleve una serie de atributos de cales tales como usabilidad, seguridad y robustez</w:t>
      </w:r>
      <w:commentRangeStart w:id="31"/>
      <w:r w:rsidRPr="00D51870">
        <w:rPr>
          <w:lang w:val="es-ES_tradnl"/>
        </w:rPr>
        <w:t>.</w:t>
      </w:r>
      <w:commentRangeEnd w:id="31"/>
      <w:r w:rsidR="00B61E32">
        <w:rPr>
          <w:rStyle w:val="Refdecomentario"/>
        </w:rPr>
        <w:commentReference w:id="31"/>
      </w:r>
      <w:r w:rsidR="0075611A" w:rsidRPr="00D51870">
        <w:rPr>
          <w:lang w:val="es-ES_tradnl"/>
        </w:rPr>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rsidRPr="00D51870"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Pr="00D51870" w:rsidRDefault="0075611A" w:rsidP="000B66C0">
            <w:pPr>
              <w:spacing w:line="360" w:lineRule="auto"/>
              <w:jc w:val="center"/>
              <w:rPr>
                <w:lang w:val="es-ES_tradnl"/>
              </w:rPr>
            </w:pPr>
            <w:r w:rsidRPr="00D51870">
              <w:rPr>
                <w:lang w:val="es-ES_tradnl"/>
              </w:rPr>
              <w:t>Identificador</w:t>
            </w:r>
          </w:p>
        </w:tc>
        <w:tc>
          <w:tcPr>
            <w:tcW w:w="3018" w:type="dxa"/>
          </w:tcPr>
          <w:p w14:paraId="37A1B1A5" w14:textId="5A72E9C9"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5128E5F3" w14:textId="5F5193BD"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75611A" w:rsidRPr="00D51870"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Pr="00D51870" w:rsidRDefault="0075611A" w:rsidP="00DD7621">
            <w:pPr>
              <w:spacing w:line="360" w:lineRule="auto"/>
              <w:jc w:val="both"/>
              <w:rPr>
                <w:lang w:val="es-ES_tradnl"/>
              </w:rPr>
            </w:pPr>
            <w:r w:rsidRPr="00D51870">
              <w:rPr>
                <w:lang w:val="es-ES_tradnl"/>
              </w:rPr>
              <w:t>RNF-1</w:t>
            </w:r>
          </w:p>
        </w:tc>
        <w:tc>
          <w:tcPr>
            <w:tcW w:w="3018" w:type="dxa"/>
          </w:tcPr>
          <w:p w14:paraId="3D94986A" w14:textId="13D9D862"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Usabilidad</w:t>
            </w:r>
          </w:p>
        </w:tc>
        <w:tc>
          <w:tcPr>
            <w:tcW w:w="3018" w:type="dxa"/>
          </w:tcPr>
          <w:p w14:paraId="08A7F374" w14:textId="5ED720E7"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debe asegurar que el sistema sea fácil de usar y comprender, con interfaces gráficas lo más intuitivas posibles.</w:t>
            </w:r>
          </w:p>
        </w:tc>
      </w:tr>
      <w:tr w:rsidR="0075611A" w:rsidRPr="00D51870"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Pr="00D51870" w:rsidRDefault="0075611A" w:rsidP="00DD7621">
            <w:pPr>
              <w:spacing w:line="360" w:lineRule="auto"/>
              <w:jc w:val="both"/>
              <w:rPr>
                <w:lang w:val="es-ES_tradnl"/>
              </w:rPr>
            </w:pPr>
            <w:r w:rsidRPr="00D51870">
              <w:rPr>
                <w:lang w:val="es-ES_tradnl"/>
              </w:rPr>
              <w:t>RNF-1.1</w:t>
            </w:r>
          </w:p>
        </w:tc>
        <w:tc>
          <w:tcPr>
            <w:tcW w:w="3018" w:type="dxa"/>
          </w:tcPr>
          <w:p w14:paraId="612E2109" w14:textId="0CE63AC8"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Test de uso de la plataforma</w:t>
            </w:r>
          </w:p>
        </w:tc>
        <w:tc>
          <w:tcPr>
            <w:tcW w:w="3018" w:type="dxa"/>
          </w:tcPr>
          <w:p w14:paraId="41B641DE" w14:textId="28FDA329"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Se les otorgará a 10 personas aleatorias de un rango de edad considerable la aplicación una vez esté completada, y probar la aplicación para así recoger </w:t>
            </w:r>
            <w:r w:rsidR="00EA360B" w:rsidRPr="00D51870">
              <w:rPr>
                <w:lang w:val="es-ES_tradnl"/>
              </w:rPr>
              <w:t>comentarios acerca</w:t>
            </w:r>
            <w:r w:rsidRPr="00D51870">
              <w:rPr>
                <w:lang w:val="es-ES_tradnl"/>
              </w:rPr>
              <w:t xml:space="preserve"> de la </w:t>
            </w:r>
            <w:r w:rsidR="00EA360B" w:rsidRPr="00D51870">
              <w:rPr>
                <w:lang w:val="es-ES_tradnl"/>
              </w:rPr>
              <w:t>interfaz</w:t>
            </w:r>
            <w:r w:rsidRPr="00D51870">
              <w:rPr>
                <w:lang w:val="es-ES_tradnl"/>
              </w:rPr>
              <w:t xml:space="preserve"> y cosas a mejorar de </w:t>
            </w:r>
            <w:r w:rsidRPr="00D51870">
              <w:rPr>
                <w:lang w:val="es-ES_tradnl"/>
              </w:rPr>
              <w:lastRenderedPageBreak/>
              <w:t>la misma. Por ello, se considerará el requisito validado</w:t>
            </w:r>
            <w:r w:rsidR="00D25E41" w:rsidRPr="00D51870">
              <w:rPr>
                <w:lang w:val="es-ES_tradnl"/>
              </w:rPr>
              <w:t xml:space="preserve"> si al menos 8 de las 10 personas aprueban el modo de uso de la plataforma.</w:t>
            </w:r>
          </w:p>
        </w:tc>
      </w:tr>
      <w:tr w:rsidR="00D25E41" w:rsidRPr="00D51870"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Pr="00D51870" w:rsidRDefault="00D25E41" w:rsidP="00DD7621">
            <w:pPr>
              <w:spacing w:line="360" w:lineRule="auto"/>
              <w:jc w:val="both"/>
              <w:rPr>
                <w:lang w:val="es-ES_tradnl"/>
              </w:rPr>
            </w:pPr>
            <w:r w:rsidRPr="00D51870">
              <w:rPr>
                <w:lang w:val="es-ES_tradnl"/>
              </w:rPr>
              <w:lastRenderedPageBreak/>
              <w:t>RNF-2</w:t>
            </w:r>
          </w:p>
        </w:tc>
        <w:tc>
          <w:tcPr>
            <w:tcW w:w="3018" w:type="dxa"/>
          </w:tcPr>
          <w:p w14:paraId="6F9B8D78" w14:textId="145621F5"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Manual de usuario</w:t>
            </w:r>
          </w:p>
        </w:tc>
        <w:tc>
          <w:tcPr>
            <w:tcW w:w="3018" w:type="dxa"/>
          </w:tcPr>
          <w:p w14:paraId="3D8F1999" w14:textId="317215F0"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elaborará un manual de usuario</w:t>
            </w:r>
            <w:r w:rsidR="00327A2D" w:rsidRPr="00D51870">
              <w:rPr>
                <w:lang w:val="es-ES_tradnl"/>
              </w:rPr>
              <w:t xml:space="preserve"> básico</w:t>
            </w:r>
            <w:r w:rsidRPr="00D51870">
              <w:rPr>
                <w:lang w:val="es-ES_tradnl"/>
              </w:rPr>
              <w:t xml:space="preserve"> para el aprendizaje del manejo de la aplicación</w:t>
            </w:r>
          </w:p>
        </w:tc>
      </w:tr>
      <w:tr w:rsidR="00D25E41" w:rsidRPr="00D51870"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Pr="00D51870" w:rsidRDefault="00D25E41" w:rsidP="00DD7621">
            <w:pPr>
              <w:spacing w:line="360" w:lineRule="auto"/>
              <w:jc w:val="both"/>
              <w:rPr>
                <w:lang w:val="es-ES_tradnl"/>
              </w:rPr>
            </w:pPr>
            <w:r w:rsidRPr="00D51870">
              <w:rPr>
                <w:lang w:val="es-ES_tradnl"/>
              </w:rPr>
              <w:t>RNF-3</w:t>
            </w:r>
          </w:p>
        </w:tc>
        <w:tc>
          <w:tcPr>
            <w:tcW w:w="3018" w:type="dxa"/>
          </w:tcPr>
          <w:p w14:paraId="5279D579" w14:textId="055130B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Seguridad</w:t>
            </w:r>
          </w:p>
        </w:tc>
        <w:tc>
          <w:tcPr>
            <w:tcW w:w="3018" w:type="dxa"/>
          </w:tcPr>
          <w:p w14:paraId="26FF717A" w14:textId="50201D0D"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se debe proteger ante cualquier intento de acceso no autorizado.</w:t>
            </w:r>
          </w:p>
        </w:tc>
      </w:tr>
      <w:tr w:rsidR="00D25E41" w:rsidRPr="00D51870"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Pr="00D51870" w:rsidRDefault="00D25E41" w:rsidP="00DD7621">
            <w:pPr>
              <w:spacing w:line="360" w:lineRule="auto"/>
              <w:jc w:val="both"/>
              <w:rPr>
                <w:lang w:val="es-ES_tradnl"/>
              </w:rPr>
            </w:pPr>
            <w:r w:rsidRPr="00D51870">
              <w:rPr>
                <w:lang w:val="es-ES_tradnl"/>
              </w:rPr>
              <w:t>RNF-3.1</w:t>
            </w:r>
          </w:p>
        </w:tc>
        <w:tc>
          <w:tcPr>
            <w:tcW w:w="3018" w:type="dxa"/>
          </w:tcPr>
          <w:p w14:paraId="3B552562" w14:textId="572DB426"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Contraseñas alfanuméricas</w:t>
            </w:r>
          </w:p>
        </w:tc>
        <w:tc>
          <w:tcPr>
            <w:tcW w:w="3018" w:type="dxa"/>
          </w:tcPr>
          <w:p w14:paraId="4C87F4E5" w14:textId="70BE2C98" w:rsidR="00D25E41" w:rsidRPr="00D51870"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roofErr w:type="gramStart"/>
            <w:r w:rsidRPr="00D51870">
              <w:rPr>
                <w:lang w:val="es-ES_tradnl"/>
              </w:rPr>
              <w:t>Por ello,</w:t>
            </w:r>
            <w:r w:rsidRPr="00D51870">
              <w:rPr>
                <w:b/>
                <w:bCs/>
                <w:lang w:val="es-ES_tradnl"/>
              </w:rPr>
              <w:t xml:space="preserve"> l</w:t>
            </w:r>
            <w:r w:rsidRPr="00D51870">
              <w:rPr>
                <w:lang w:val="es-ES_tradnl"/>
              </w:rPr>
              <w:t xml:space="preserve">as contraseñas que se deben establecer deben tener </w:t>
            </w:r>
            <w:r w:rsidR="00327A2D" w:rsidRPr="00D51870">
              <w:rPr>
                <w:lang w:val="es-ES_tradnl"/>
              </w:rPr>
              <w:t>mínimo 8</w:t>
            </w:r>
            <w:r w:rsidRPr="00D51870">
              <w:rPr>
                <w:lang w:val="es-ES_tradnl"/>
              </w:rPr>
              <w:t xml:space="preserve"> dígitos compuestas por letras, números, </w:t>
            </w:r>
            <w:r w:rsidR="005104D8" w:rsidRPr="00D51870">
              <w:rPr>
                <w:lang w:val="es-ES_tradnl"/>
              </w:rPr>
              <w:t>pudiendo contener también</w:t>
            </w:r>
            <w:r w:rsidRPr="00D51870">
              <w:rPr>
                <w:lang w:val="es-ES_tradnl"/>
              </w:rPr>
              <w:t xml:space="preserve"> símbolo</w:t>
            </w:r>
            <w:r w:rsidR="005104D8" w:rsidRPr="00D51870">
              <w:rPr>
                <w:lang w:val="es-ES_tradnl"/>
              </w:rPr>
              <w:t>s</w:t>
            </w:r>
            <w:r w:rsidRPr="00D51870">
              <w:rPr>
                <w:lang w:val="es-ES_tradnl"/>
              </w:rPr>
              <w:t xml:space="preserve"> especial</w:t>
            </w:r>
            <w:r w:rsidR="005104D8" w:rsidRPr="00D51870">
              <w:rPr>
                <w:lang w:val="es-ES_tradnl"/>
              </w:rPr>
              <w:t>es</w:t>
            </w:r>
            <w:r w:rsidRPr="00D51870">
              <w:rPr>
                <w:lang w:val="es-ES_tradnl"/>
              </w:rPr>
              <w:t xml:space="preserve"> de la siguiente lista (!</w:t>
            </w:r>
            <w:proofErr w:type="gramEnd"/>
            <w:r w:rsidRPr="00D51870">
              <w:rPr>
                <w:lang w:val="es-ES_tradnl"/>
              </w:rPr>
              <w:t>,</w:t>
            </w:r>
            <w:r w:rsidR="00D1570D" w:rsidRPr="00D51870">
              <w:rPr>
                <w:lang w:val="es-ES_tradnl"/>
              </w:rPr>
              <w:t xml:space="preserve">@, </w:t>
            </w:r>
            <w:r w:rsidR="005104D8" w:rsidRPr="00D51870">
              <w:rPr>
                <w:lang w:val="es-ES_tradnl"/>
              </w:rPr>
              <w:t>#, $</w:t>
            </w:r>
            <w:r w:rsidRPr="00D51870">
              <w:rPr>
                <w:lang w:val="es-ES_tradnl"/>
              </w:rPr>
              <w:t>,</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&amp;,</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w:t>
            </w:r>
          </w:p>
        </w:tc>
      </w:tr>
      <w:tr w:rsidR="00D25E41" w:rsidRPr="00D51870"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Pr="00D51870" w:rsidRDefault="00D25E41" w:rsidP="00DD7621">
            <w:pPr>
              <w:spacing w:line="360" w:lineRule="auto"/>
              <w:jc w:val="both"/>
              <w:rPr>
                <w:lang w:val="es-ES_tradnl"/>
              </w:rPr>
            </w:pPr>
            <w:r w:rsidRPr="00D51870">
              <w:rPr>
                <w:lang w:val="es-ES_tradnl"/>
              </w:rPr>
              <w:t>RNF-4</w:t>
            </w:r>
          </w:p>
        </w:tc>
        <w:tc>
          <w:tcPr>
            <w:tcW w:w="3018" w:type="dxa"/>
          </w:tcPr>
          <w:p w14:paraId="68AE17F6" w14:textId="3636BC9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Robustez</w:t>
            </w:r>
          </w:p>
        </w:tc>
        <w:tc>
          <w:tcPr>
            <w:tcW w:w="3018" w:type="dxa"/>
          </w:tcPr>
          <w:p w14:paraId="79DA1AD2" w14:textId="4DEFB160" w:rsidR="00D25E41" w:rsidRPr="00D51870"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debe pasar</w:t>
            </w:r>
            <w:r w:rsidR="00D25E41" w:rsidRPr="00D51870">
              <w:rPr>
                <w:lang w:val="es-ES_tradnl"/>
              </w:rPr>
              <w:t xml:space="preserve"> satisfactoriamente una batería de pruebas previas al despliegue de este. El sistema deberá estar en la medida de lo posible libre de fallos, para lo cual tendrá que pasar una batería de pruebas previamente definida y que deberá </w:t>
            </w:r>
            <w:r w:rsidR="00D25E41" w:rsidRPr="00D51870">
              <w:rPr>
                <w:lang w:val="es-ES_tradnl"/>
              </w:rPr>
              <w:lastRenderedPageBreak/>
              <w:t>satisfacerse cada vez que se haga una modificación en la plataforma.</w:t>
            </w:r>
          </w:p>
        </w:tc>
      </w:tr>
      <w:tr w:rsidR="00475F93" w:rsidRPr="00D51870"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Pr="00D51870" w:rsidRDefault="00475F93" w:rsidP="00DD7621">
            <w:pPr>
              <w:spacing w:line="360" w:lineRule="auto"/>
              <w:jc w:val="both"/>
              <w:rPr>
                <w:lang w:val="es-ES_tradnl"/>
              </w:rPr>
            </w:pPr>
            <w:r w:rsidRPr="00D51870">
              <w:rPr>
                <w:lang w:val="es-ES_tradnl"/>
              </w:rPr>
              <w:lastRenderedPageBreak/>
              <w:t>RNF-5</w:t>
            </w:r>
          </w:p>
        </w:tc>
        <w:tc>
          <w:tcPr>
            <w:tcW w:w="3018" w:type="dxa"/>
          </w:tcPr>
          <w:p w14:paraId="4130A20C" w14:textId="7CFC487E" w:rsidR="00475F93" w:rsidRPr="00D51870"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PC como plataforma destino</w:t>
            </w:r>
          </w:p>
        </w:tc>
        <w:tc>
          <w:tcPr>
            <w:tcW w:w="3018" w:type="dxa"/>
          </w:tcPr>
          <w:p w14:paraId="01C571E4" w14:textId="56300E34" w:rsidR="00475F93" w:rsidRPr="00D51870" w:rsidRDefault="00EA2157" w:rsidP="00327A2D">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w:t>
            </w:r>
            <w:r w:rsidR="00475F93" w:rsidRPr="00D51870">
              <w:rPr>
                <w:lang w:val="es-ES_tradnl"/>
              </w:rPr>
              <w:t xml:space="preserve">a aplicación </w:t>
            </w:r>
            <w:r w:rsidRPr="00D51870">
              <w:rPr>
                <w:lang w:val="es-ES_tradnl"/>
              </w:rPr>
              <w:t xml:space="preserve">se desarrollará </w:t>
            </w:r>
            <w:r w:rsidR="00475F93" w:rsidRPr="00D51870">
              <w:rPr>
                <w:lang w:val="es-ES_tradnl"/>
              </w:rPr>
              <w:t>en primera instancia para PC con sistema operativo Windows.</w:t>
            </w:r>
          </w:p>
        </w:tc>
      </w:tr>
    </w:tbl>
    <w:p w14:paraId="41DAE8F8" w14:textId="77777777" w:rsidR="0075611A" w:rsidRPr="00D51870" w:rsidRDefault="0075611A" w:rsidP="00DD7621">
      <w:pPr>
        <w:spacing w:line="360" w:lineRule="auto"/>
        <w:jc w:val="both"/>
        <w:rPr>
          <w:lang w:val="es-ES_tradnl"/>
        </w:rPr>
      </w:pPr>
    </w:p>
    <w:p w14:paraId="19E66337" w14:textId="77777777" w:rsidR="00DD7621" w:rsidRPr="00D51870" w:rsidRDefault="00DD7621" w:rsidP="00DD7621">
      <w:pPr>
        <w:rPr>
          <w:lang w:val="es-ES_tradnl"/>
        </w:rPr>
      </w:pPr>
    </w:p>
    <w:p w14:paraId="694534BC" w14:textId="77777777" w:rsidR="00DD7621" w:rsidRPr="00D51870" w:rsidRDefault="00DD7621" w:rsidP="00DD7621">
      <w:pPr>
        <w:ind w:left="2160" w:hanging="2160"/>
        <w:rPr>
          <w:lang w:val="es-ES_tradnl"/>
        </w:rPr>
      </w:pPr>
    </w:p>
    <w:p w14:paraId="3672E18F" w14:textId="77777777" w:rsidR="000B66C0" w:rsidRPr="00D51870" w:rsidRDefault="000B66C0" w:rsidP="00EC3829">
      <w:pPr>
        <w:pStyle w:val="Subcapitulo"/>
        <w:rPr>
          <w:lang w:val="es-ES_tradnl"/>
        </w:rPr>
      </w:pPr>
      <w:bookmarkStart w:id="32" w:name="_Toc143454658"/>
      <w:r w:rsidRPr="00D51870">
        <w:rPr>
          <w:lang w:val="es-ES_tradnl"/>
        </w:rPr>
        <w:t>2.5 Requisitos a futuro</w:t>
      </w:r>
      <w:bookmarkEnd w:id="32"/>
    </w:p>
    <w:p w14:paraId="70D5797B" w14:textId="6B96F2D3" w:rsidR="000B66C0" w:rsidRPr="00D51870" w:rsidRDefault="000B66C0" w:rsidP="00CB6E7A">
      <w:pPr>
        <w:spacing w:line="360" w:lineRule="auto"/>
        <w:jc w:val="both"/>
        <w:rPr>
          <w:lang w:val="es-ES_tradnl"/>
        </w:rPr>
      </w:pPr>
      <w:r w:rsidRPr="00D51870">
        <w:rPr>
          <w:lang w:val="es-ES_tradnl"/>
        </w:rPr>
        <w:t xml:space="preserve">En este apartado se detallan algunos requisitos a futuro que se podrían implementar en caso de que la aplicación pasara a producción para </w:t>
      </w:r>
      <w:r w:rsidR="00B61E32">
        <w:rPr>
          <w:lang w:val="es-ES_tradnl"/>
        </w:rPr>
        <w:t>dotarla de funcionalidad adicional</w:t>
      </w:r>
      <w:r w:rsidRPr="00D51870">
        <w:rPr>
          <w:lang w:val="es-ES_tradnl"/>
        </w:rPr>
        <w:t xml:space="preserve">. </w:t>
      </w:r>
      <w:r w:rsidR="00B92123" w:rsidRPr="00D51870">
        <w:rPr>
          <w:lang w:val="es-ES_tradnl"/>
        </w:rPr>
        <w:t>Al igual que los requisitos funcionales y no funcional</w:t>
      </w:r>
      <w:r w:rsidR="00B61E32">
        <w:rPr>
          <w:lang w:val="es-ES_tradnl"/>
        </w:rPr>
        <w:t>es</w:t>
      </w:r>
      <w:r w:rsidR="00B92123" w:rsidRPr="00D51870">
        <w:rPr>
          <w:lang w:val="es-ES_tradnl"/>
        </w:rPr>
        <w:t>, estos s</w:t>
      </w:r>
      <w:r w:rsidRPr="00D51870">
        <w:rPr>
          <w:lang w:val="es-ES_tradnl"/>
        </w:rPr>
        <w:t>e denotan mediante las siglas RFU junto con un número identificativo que las enum</w:t>
      </w:r>
      <w:r w:rsidR="00257D0B" w:rsidRPr="00D51870">
        <w:rPr>
          <w:lang w:val="es-ES_tradnl"/>
        </w:rPr>
        <w:t>erará</w:t>
      </w:r>
      <w:r w:rsidR="00CB6E7A" w:rsidRPr="00D51870">
        <w:rPr>
          <w:lang w:val="es-ES_tradnl"/>
        </w:rPr>
        <w:t>.</w:t>
      </w:r>
    </w:p>
    <w:p w14:paraId="633CADD3" w14:textId="77777777" w:rsidR="00CB6E7A" w:rsidRPr="00D51870" w:rsidRDefault="00CB6E7A" w:rsidP="00CB6E7A">
      <w:pPr>
        <w:spacing w:line="360" w:lineRule="auto"/>
        <w:jc w:val="both"/>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CB6E7A" w:rsidRPr="00D51870"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Pr="00D51870" w:rsidRDefault="00CB6E7A" w:rsidP="00ED6AD4">
            <w:pPr>
              <w:spacing w:line="360" w:lineRule="auto"/>
              <w:jc w:val="center"/>
              <w:rPr>
                <w:lang w:val="es-ES_tradnl"/>
              </w:rPr>
            </w:pPr>
            <w:r w:rsidRPr="00D51870">
              <w:rPr>
                <w:lang w:val="es-ES_tradnl"/>
              </w:rPr>
              <w:t>Identificador</w:t>
            </w:r>
          </w:p>
        </w:tc>
        <w:tc>
          <w:tcPr>
            <w:tcW w:w="3018" w:type="dxa"/>
          </w:tcPr>
          <w:p w14:paraId="2371464E" w14:textId="72FD2218"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4BA2D88E" w14:textId="6864E502"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B6E7A" w:rsidRPr="00D51870"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Pr="00D51870" w:rsidRDefault="00CB6E7A" w:rsidP="00CB6E7A">
            <w:pPr>
              <w:spacing w:line="360" w:lineRule="auto"/>
              <w:jc w:val="both"/>
              <w:rPr>
                <w:lang w:val="es-ES_tradnl"/>
              </w:rPr>
            </w:pPr>
            <w:r w:rsidRPr="00D51870">
              <w:rPr>
                <w:lang w:val="es-ES_tradnl"/>
              </w:rPr>
              <w:t>RFU-1</w:t>
            </w:r>
          </w:p>
        </w:tc>
        <w:tc>
          <w:tcPr>
            <w:tcW w:w="3018" w:type="dxa"/>
          </w:tcPr>
          <w:p w14:paraId="6F381DFC" w14:textId="6041E57A"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Pasarela de pago</w:t>
            </w:r>
          </w:p>
        </w:tc>
        <w:tc>
          <w:tcPr>
            <w:tcW w:w="3018" w:type="dxa"/>
          </w:tcPr>
          <w:p w14:paraId="56E32CD4" w14:textId="5C30FCB8"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implementaría el uso de una pasarela de pago una vez el cliente quiera confirmar la compra, donde se establecería el acuerdo con una entidad bancaria para que el cliente sea redirigido a la pasarela de pago de la entidad, introduciendo sus datos bancarios. Una vez la compra sea realizada, se redirigirá al cliente a la aplicación.</w:t>
            </w:r>
          </w:p>
        </w:tc>
      </w:tr>
      <w:tr w:rsidR="00CB6E7A" w:rsidRPr="00D51870"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Pr="00D51870" w:rsidRDefault="00CB6E7A" w:rsidP="00CB6E7A">
            <w:pPr>
              <w:spacing w:line="360" w:lineRule="auto"/>
              <w:jc w:val="both"/>
              <w:rPr>
                <w:lang w:val="es-ES_tradnl"/>
              </w:rPr>
            </w:pPr>
            <w:r w:rsidRPr="00D51870">
              <w:rPr>
                <w:lang w:val="es-ES_tradnl"/>
              </w:rPr>
              <w:t>RFU-2</w:t>
            </w:r>
          </w:p>
        </w:tc>
        <w:tc>
          <w:tcPr>
            <w:tcW w:w="3018" w:type="dxa"/>
          </w:tcPr>
          <w:p w14:paraId="4E3469D0" w14:textId="2DE0C432"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Plataformas futuras de desarrollo</w:t>
            </w:r>
          </w:p>
        </w:tc>
        <w:tc>
          <w:tcPr>
            <w:tcW w:w="3018" w:type="dxa"/>
          </w:tcPr>
          <w:p w14:paraId="4BCC1E43" w14:textId="38CC82D3"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Una vez la aplicación se desarrolle para PC con </w:t>
            </w:r>
            <w:r w:rsidRPr="00D51870">
              <w:rPr>
                <w:lang w:val="es-ES_tradnl"/>
              </w:rPr>
              <w:lastRenderedPageBreak/>
              <w:t>sistema operativo Windows, se podría ampliar para otros sistemas que se utilizan con alta frecuencia hoy en día (MacOS, iOS, Android).</w:t>
            </w:r>
          </w:p>
        </w:tc>
      </w:tr>
      <w:tr w:rsidR="00333E10" w:rsidRPr="00D5187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Pr="00D51870" w:rsidRDefault="00333E10" w:rsidP="00CB6E7A">
            <w:pPr>
              <w:spacing w:line="360" w:lineRule="auto"/>
              <w:jc w:val="both"/>
              <w:rPr>
                <w:lang w:val="es-ES_tradnl"/>
              </w:rPr>
            </w:pPr>
            <w:r w:rsidRPr="00D51870">
              <w:rPr>
                <w:lang w:val="es-ES_tradnl"/>
              </w:rPr>
              <w:lastRenderedPageBreak/>
              <w:t>RFU-3</w:t>
            </w:r>
          </w:p>
        </w:tc>
        <w:tc>
          <w:tcPr>
            <w:tcW w:w="3018" w:type="dxa"/>
          </w:tcPr>
          <w:p w14:paraId="7E177993" w14:textId="03FE1A12" w:rsidR="00333E10" w:rsidRPr="00D5187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Comparador de productos</w:t>
            </w:r>
          </w:p>
        </w:tc>
        <w:tc>
          <w:tcPr>
            <w:tcW w:w="3018" w:type="dxa"/>
          </w:tcPr>
          <w:p w14:paraId="659FE646" w14:textId="1C350875" w:rsidR="00333E10" w:rsidRPr="00D51870"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idea para implementar sería hacer un metabuscador/comparador de productos, de forma que se pueda buscar el producto, sea del comercio que sea, y se muestre el más barato de todos. Cabe destacar que no se va a implementar no por el coste tecnológico, sino por las altas connotaciones empresariales que conlleva.</w:t>
            </w:r>
          </w:p>
        </w:tc>
      </w:tr>
      <w:tr w:rsidR="00591085" w:rsidRPr="00D51870"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Pr="00D51870" w:rsidRDefault="00591085" w:rsidP="00CB6E7A">
            <w:pPr>
              <w:spacing w:line="360" w:lineRule="auto"/>
              <w:jc w:val="both"/>
              <w:rPr>
                <w:lang w:val="es-ES_tradnl"/>
              </w:rPr>
            </w:pPr>
            <w:r w:rsidRPr="00D51870">
              <w:rPr>
                <w:lang w:val="es-ES_tradnl"/>
              </w:rPr>
              <w:t>RFU-4</w:t>
            </w:r>
          </w:p>
        </w:tc>
        <w:tc>
          <w:tcPr>
            <w:tcW w:w="3018" w:type="dxa"/>
          </w:tcPr>
          <w:p w14:paraId="64323EF4" w14:textId="3CE90305" w:rsidR="00591085" w:rsidRPr="00D51870"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Funcionalidad de cobro al comercio para rentabilizar la aplicación</w:t>
            </w:r>
          </w:p>
        </w:tc>
        <w:tc>
          <w:tcPr>
            <w:tcW w:w="3018" w:type="dxa"/>
          </w:tcPr>
          <w:p w14:paraId="76A610B2" w14:textId="191F1DE3" w:rsidR="00591085" w:rsidRPr="00D51870"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política de cobro está pendiente de definir.</w:t>
            </w:r>
          </w:p>
        </w:tc>
      </w:tr>
      <w:tr w:rsidR="002D5F3A" w:rsidRPr="00D51870"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Pr="00D51870" w:rsidRDefault="00D1570D" w:rsidP="00CB6E7A">
            <w:pPr>
              <w:spacing w:line="360" w:lineRule="auto"/>
              <w:jc w:val="both"/>
              <w:rPr>
                <w:lang w:val="es-ES_tradnl"/>
              </w:rPr>
            </w:pPr>
            <w:r w:rsidRPr="00D51870">
              <w:rPr>
                <w:lang w:val="es-ES_tradnl"/>
              </w:rPr>
              <w:t>RFU-5</w:t>
            </w:r>
          </w:p>
        </w:tc>
        <w:tc>
          <w:tcPr>
            <w:tcW w:w="3018" w:type="dxa"/>
          </w:tcPr>
          <w:p w14:paraId="4E9E0047" w14:textId="2D56C992" w:rsidR="002D5F3A" w:rsidRPr="00D51870"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Lista de países del mundo junto sus respectivas ciudades</w:t>
            </w:r>
          </w:p>
        </w:tc>
        <w:tc>
          <w:tcPr>
            <w:tcW w:w="3018" w:type="dxa"/>
          </w:tcPr>
          <w:p w14:paraId="1E7D7ADD" w14:textId="757FB35D" w:rsidR="002D5F3A" w:rsidRPr="00D51870"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w:t>
            </w:r>
            <w:r w:rsidRPr="00D51870">
              <w:rPr>
                <w:lang w:val="es-ES_tradnl"/>
              </w:rPr>
              <w:lastRenderedPageBreak/>
              <w:t>eficiencia del proceso de registro del usuario.</w:t>
            </w:r>
          </w:p>
        </w:tc>
      </w:tr>
    </w:tbl>
    <w:p w14:paraId="62568830" w14:textId="5CC6BE8D" w:rsidR="00CB6E7A" w:rsidRPr="00D51870" w:rsidRDefault="00357053" w:rsidP="00357053">
      <w:pPr>
        <w:pStyle w:val="Descripcin"/>
        <w:jc w:val="center"/>
        <w:rPr>
          <w:i/>
          <w:iCs w:val="0"/>
          <w:lang w:val="es-ES_tradnl"/>
        </w:rPr>
      </w:pPr>
      <w:r w:rsidRPr="00D51870">
        <w:rPr>
          <w:i/>
          <w:iCs w:val="0"/>
          <w:lang w:val="es-ES_tradnl"/>
        </w:rPr>
        <w:lastRenderedPageBreak/>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5</w:t>
      </w:r>
      <w:r w:rsidRPr="00D51870">
        <w:rPr>
          <w:i/>
          <w:iCs w:val="0"/>
          <w:lang w:val="es-ES_tradnl"/>
        </w:rPr>
        <w:fldChar w:fldCharType="end"/>
      </w:r>
      <w:r w:rsidRPr="00D51870">
        <w:rPr>
          <w:i/>
          <w:iCs w:val="0"/>
          <w:lang w:val="es-ES_tradnl"/>
        </w:rPr>
        <w:t>. Requisitos a futuro del proyecto</w:t>
      </w:r>
    </w:p>
    <w:p w14:paraId="63FFFBD6" w14:textId="77777777" w:rsidR="000B66C0" w:rsidRPr="00D51870" w:rsidRDefault="000B66C0" w:rsidP="00AD5605">
      <w:pPr>
        <w:rPr>
          <w:lang w:val="es-ES_tradnl"/>
        </w:rPr>
      </w:pPr>
    </w:p>
    <w:p w14:paraId="2EE30698" w14:textId="77777777" w:rsidR="00AD5605" w:rsidRPr="00D51870" w:rsidRDefault="00AD5605" w:rsidP="00AD5605">
      <w:pPr>
        <w:rPr>
          <w:lang w:val="es-ES_tradnl"/>
        </w:rPr>
      </w:pPr>
    </w:p>
    <w:p w14:paraId="22EE0E27" w14:textId="77777777" w:rsidR="00AD5605" w:rsidRPr="00D51870" w:rsidRDefault="00AD5605" w:rsidP="00AD5605">
      <w:pPr>
        <w:rPr>
          <w:lang w:val="es-ES_tradnl"/>
        </w:rPr>
      </w:pPr>
    </w:p>
    <w:p w14:paraId="55F02CFE" w14:textId="77777777" w:rsidR="00AD5605" w:rsidRPr="00D51870" w:rsidRDefault="00AD5605" w:rsidP="00AD5605">
      <w:pPr>
        <w:rPr>
          <w:lang w:val="es-ES_tradnl"/>
        </w:rPr>
      </w:pPr>
    </w:p>
    <w:p w14:paraId="2C09B94D" w14:textId="77777777" w:rsidR="00AD5605" w:rsidRPr="00D51870" w:rsidRDefault="00AD5605" w:rsidP="00AD5605">
      <w:pPr>
        <w:rPr>
          <w:lang w:val="es-ES_tradnl"/>
        </w:rPr>
      </w:pPr>
    </w:p>
    <w:p w14:paraId="5603227F" w14:textId="77777777" w:rsidR="00AD5605" w:rsidRPr="00D51870" w:rsidRDefault="00AD5605" w:rsidP="00AD5605">
      <w:pPr>
        <w:rPr>
          <w:lang w:val="es-ES_tradnl"/>
        </w:rPr>
      </w:pPr>
    </w:p>
    <w:p w14:paraId="02E0F66D" w14:textId="77777777" w:rsidR="00B73A20" w:rsidRPr="00D51870" w:rsidRDefault="00B73A20" w:rsidP="00AD5605">
      <w:pPr>
        <w:pStyle w:val="CapituloNumero"/>
        <w:rPr>
          <w:lang w:val="es-ES_tradnl"/>
        </w:rPr>
      </w:pPr>
    </w:p>
    <w:p w14:paraId="24230D3F" w14:textId="77777777" w:rsidR="00B73A20" w:rsidRPr="00D51870" w:rsidRDefault="00B73A20">
      <w:pPr>
        <w:rPr>
          <w:color w:val="7F7F7F" w:themeColor="text1" w:themeTint="80"/>
          <w:sz w:val="240"/>
          <w:szCs w:val="144"/>
          <w:lang w:val="es-ES_tradnl"/>
        </w:rPr>
      </w:pPr>
      <w:r w:rsidRPr="00D51870">
        <w:rPr>
          <w:lang w:val="es-ES_tradnl"/>
        </w:rPr>
        <w:br w:type="page"/>
      </w:r>
    </w:p>
    <w:p w14:paraId="4EC379A8" w14:textId="0B5A595D" w:rsidR="00AD5605" w:rsidRPr="00D51870" w:rsidRDefault="00AD5605" w:rsidP="00AD5605">
      <w:pPr>
        <w:pStyle w:val="CapituloNumero"/>
        <w:rPr>
          <w:lang w:val="es-ES_tradnl"/>
        </w:rPr>
      </w:pPr>
      <w:r w:rsidRPr="00D51870">
        <w:rPr>
          <w:lang w:val="es-ES_tradnl"/>
        </w:rPr>
        <w:lastRenderedPageBreak/>
        <w:t>3</w:t>
      </w:r>
    </w:p>
    <w:p w14:paraId="03067C9F" w14:textId="0487DD47" w:rsidR="00AD5605" w:rsidRPr="00D51870" w:rsidRDefault="00AD5605" w:rsidP="00AD5605">
      <w:pPr>
        <w:pStyle w:val="Capitulo"/>
        <w:rPr>
          <w:lang w:val="es-ES_tradnl"/>
        </w:rPr>
      </w:pPr>
      <w:bookmarkStart w:id="33" w:name="_Toc143454659"/>
      <w:r w:rsidRPr="00D51870">
        <w:rPr>
          <w:lang w:val="es-ES_tradnl"/>
        </w:rPr>
        <w:t>Diagramas del sistema</w:t>
      </w:r>
      <w:bookmarkEnd w:id="33"/>
    </w:p>
    <w:p w14:paraId="295FA818" w14:textId="77777777" w:rsidR="00AD5605" w:rsidRPr="00D51870" w:rsidRDefault="00AD5605" w:rsidP="00AD5605">
      <w:pPr>
        <w:pStyle w:val="Capitulo"/>
        <w:rPr>
          <w:lang w:val="es-ES_tradnl"/>
        </w:rPr>
      </w:pPr>
    </w:p>
    <w:p w14:paraId="4EA7F4C1" w14:textId="4527EF9E" w:rsidR="00AD5605" w:rsidRPr="00D51870" w:rsidRDefault="009B631B" w:rsidP="00EC3829">
      <w:pPr>
        <w:pStyle w:val="Subcapitulo"/>
        <w:rPr>
          <w:lang w:val="es-ES_tradnl"/>
        </w:rPr>
      </w:pPr>
      <w:bookmarkStart w:id="34" w:name="_Toc143454660"/>
      <w:r w:rsidRPr="00D51870">
        <w:rPr>
          <w:lang w:val="es-ES_tradnl"/>
        </w:rPr>
        <w:t>3.1 Contexto y objetivo</w:t>
      </w:r>
      <w:bookmarkEnd w:id="34"/>
    </w:p>
    <w:p w14:paraId="4DDEA88C" w14:textId="7DBC6D5C" w:rsidR="009B631B" w:rsidRPr="00D51870" w:rsidRDefault="009B631B" w:rsidP="00EF67E2">
      <w:pPr>
        <w:spacing w:line="360" w:lineRule="auto"/>
        <w:jc w:val="both"/>
        <w:rPr>
          <w:lang w:val="es-ES_tradnl"/>
        </w:rPr>
      </w:pPr>
      <w:r w:rsidRPr="00D51870">
        <w:rPr>
          <w:lang w:val="es-ES_tradnl"/>
        </w:rPr>
        <w:t>En este capítulo, se pretende detallar los diagramas que se han realizado a partir de los requisitos extraídos</w:t>
      </w:r>
      <w:r w:rsidR="00AD194B" w:rsidRPr="00D51870">
        <w:rPr>
          <w:lang w:val="es-ES_tradnl"/>
        </w:rPr>
        <w:t xml:space="preserve"> </w:t>
      </w:r>
      <w:r w:rsidR="00EF67E2" w:rsidRPr="00D51870">
        <w:rPr>
          <w:lang w:val="es-ES_tradnl"/>
        </w:rPr>
        <w:t xml:space="preserve">ya que forman parte del proceso de </w:t>
      </w:r>
      <w:r w:rsidR="00A61650">
        <w:rPr>
          <w:lang w:val="es-ES_tradnl"/>
        </w:rPr>
        <w:t>ingeniería</w:t>
      </w:r>
      <w:r w:rsidR="00F77D21">
        <w:rPr>
          <w:lang w:val="es-ES_tradnl"/>
        </w:rPr>
        <w:t xml:space="preserve"> para la producción</w:t>
      </w:r>
      <w:r w:rsidR="00A61650" w:rsidRPr="00D51870">
        <w:rPr>
          <w:lang w:val="es-ES_tradnl"/>
        </w:rPr>
        <w:t xml:space="preserve"> </w:t>
      </w:r>
      <w:r w:rsidR="00EF67E2" w:rsidRPr="00D51870">
        <w:rPr>
          <w:lang w:val="es-ES_tradnl"/>
        </w:rPr>
        <w:t xml:space="preserve">de software. </w:t>
      </w:r>
      <w:r w:rsidR="00F77D21">
        <w:rPr>
          <w:lang w:val="es-ES_tradnl"/>
        </w:rPr>
        <w:t>R</w:t>
      </w:r>
      <w:r w:rsidR="00EF67E2" w:rsidRPr="00D51870">
        <w:rPr>
          <w:lang w:val="es-ES_tradnl"/>
        </w:rPr>
        <w:t xml:space="preserve">ealizar todos los diagramas posibles </w:t>
      </w:r>
      <w:r w:rsidR="00F77D21">
        <w:rPr>
          <w:lang w:val="es-ES_tradnl"/>
        </w:rPr>
        <w:t xml:space="preserve">para el análisis y diseño de </w:t>
      </w:r>
      <w:r w:rsidR="00EF67E2" w:rsidRPr="00D51870">
        <w:rPr>
          <w:lang w:val="es-ES_tradnl"/>
        </w:rPr>
        <w:t xml:space="preserve">un software </w:t>
      </w:r>
      <w:r w:rsidR="00F63CC9">
        <w:rPr>
          <w:lang w:val="es-ES_tradnl"/>
        </w:rPr>
        <w:t>es</w:t>
      </w:r>
      <w:r w:rsidR="00F63CC9" w:rsidRPr="00D51870">
        <w:rPr>
          <w:lang w:val="es-ES_tradnl"/>
        </w:rPr>
        <w:t xml:space="preserve"> </w:t>
      </w:r>
      <w:r w:rsidR="00F63CC9">
        <w:rPr>
          <w:lang w:val="es-ES_tradnl"/>
        </w:rPr>
        <w:t>una</w:t>
      </w:r>
      <w:r w:rsidR="00F77D21">
        <w:rPr>
          <w:lang w:val="es-ES_tradnl"/>
        </w:rPr>
        <w:t xml:space="preserve"> tarea</w:t>
      </w:r>
      <w:r w:rsidR="00F77D21" w:rsidRPr="00D51870">
        <w:rPr>
          <w:lang w:val="es-ES_tradnl"/>
        </w:rPr>
        <w:t xml:space="preserve"> </w:t>
      </w:r>
      <w:r w:rsidR="00AB2334" w:rsidRPr="00D51870">
        <w:rPr>
          <w:lang w:val="es-ES_tradnl"/>
        </w:rPr>
        <w:t>excesiv</w:t>
      </w:r>
      <w:r w:rsidR="00F77D21">
        <w:rPr>
          <w:lang w:val="es-ES_tradnl"/>
        </w:rPr>
        <w:t>a para una sola persona, por lo que el trabajo propuesto se ha centrado en</w:t>
      </w:r>
      <w:r w:rsidR="00EF67E2" w:rsidRPr="00D51870">
        <w:rPr>
          <w:lang w:val="es-ES_tradnl"/>
        </w:rPr>
        <w:t xml:space="preserve"> tres </w:t>
      </w:r>
      <w:r w:rsidR="00F77D21">
        <w:rPr>
          <w:lang w:val="es-ES_tradnl"/>
        </w:rPr>
        <w:t xml:space="preserve">tipos de </w:t>
      </w:r>
      <w:r w:rsidR="00EF67E2" w:rsidRPr="00D51870">
        <w:rPr>
          <w:lang w:val="es-ES_tradnl"/>
        </w:rPr>
        <w:t>diagrama</w:t>
      </w:r>
      <w:r w:rsidR="00F77D21">
        <w:rPr>
          <w:lang w:val="es-ES_tradnl"/>
        </w:rPr>
        <w:t>,</w:t>
      </w:r>
      <w:r w:rsidR="00EF67E2" w:rsidRPr="00D51870">
        <w:rPr>
          <w:lang w:val="es-ES_tradnl"/>
        </w:rPr>
        <w:t xml:space="preserve"> </w:t>
      </w:r>
      <w:r w:rsidR="00F77D21">
        <w:rPr>
          <w:lang w:val="es-ES_tradnl"/>
        </w:rPr>
        <w:t>los cuales son suficientes para</w:t>
      </w:r>
      <w:r w:rsidR="00F77D21" w:rsidRPr="00D51870">
        <w:rPr>
          <w:lang w:val="es-ES_tradnl"/>
        </w:rPr>
        <w:t xml:space="preserve"> </w:t>
      </w:r>
      <w:r w:rsidR="00EF67E2" w:rsidRPr="00D51870">
        <w:rPr>
          <w:lang w:val="es-ES_tradnl"/>
        </w:rPr>
        <w:t xml:space="preserve">describir </w:t>
      </w:r>
      <w:r w:rsidR="00F77D21">
        <w:rPr>
          <w:lang w:val="es-ES_tradnl"/>
        </w:rPr>
        <w:t xml:space="preserve">tanto </w:t>
      </w:r>
      <w:r w:rsidR="00EF67E2" w:rsidRPr="00D51870">
        <w:rPr>
          <w:lang w:val="es-ES_tradnl"/>
        </w:rPr>
        <w:t xml:space="preserve">la funcionalidad </w:t>
      </w:r>
      <w:r w:rsidR="00F77D21">
        <w:rPr>
          <w:lang w:val="es-ES_tradnl"/>
        </w:rPr>
        <w:t xml:space="preserve">como la estructura </w:t>
      </w:r>
      <w:r w:rsidR="00EF67E2" w:rsidRPr="00D51870">
        <w:rPr>
          <w:lang w:val="es-ES_tradnl"/>
        </w:rPr>
        <w:t>de la aplicación</w:t>
      </w:r>
      <w:r w:rsidR="00F77D21">
        <w:rPr>
          <w:lang w:val="es-ES_tradnl"/>
        </w:rPr>
        <w:t>:</w:t>
      </w:r>
      <w:r w:rsidR="00F77D21" w:rsidRPr="00D51870">
        <w:rPr>
          <w:lang w:val="es-ES_tradnl"/>
        </w:rPr>
        <w:t xml:space="preserve"> </w:t>
      </w:r>
      <w:r w:rsidR="00EF67E2" w:rsidRPr="00D51870">
        <w:rPr>
          <w:lang w:val="es-ES_tradnl"/>
        </w:rPr>
        <w:t>diagrama de clases, diagrama de casos de uso y diagrama de secuencia</w:t>
      </w:r>
      <w:r w:rsidR="00A25679" w:rsidRPr="00D51870">
        <w:rPr>
          <w:lang w:val="es-ES_tradnl"/>
        </w:rPr>
        <w:t xml:space="preserve">, los cuales serán </w:t>
      </w:r>
      <w:r w:rsidR="00F77D21">
        <w:rPr>
          <w:lang w:val="es-ES_tradnl"/>
        </w:rPr>
        <w:t>abordados</w:t>
      </w:r>
      <w:r w:rsidR="00F77D21" w:rsidRPr="00D51870">
        <w:rPr>
          <w:lang w:val="es-ES_tradnl"/>
        </w:rPr>
        <w:t xml:space="preserve"> </w:t>
      </w:r>
      <w:r w:rsidR="00A25679" w:rsidRPr="00D51870">
        <w:rPr>
          <w:lang w:val="es-ES_tradnl"/>
        </w:rPr>
        <w:t>en sus respectivos capítulos.</w:t>
      </w:r>
    </w:p>
    <w:p w14:paraId="27F41DB9" w14:textId="77777777" w:rsidR="00A25679" w:rsidRPr="00D51870" w:rsidRDefault="00A25679" w:rsidP="00EF67E2">
      <w:pPr>
        <w:spacing w:line="360" w:lineRule="auto"/>
        <w:jc w:val="both"/>
        <w:rPr>
          <w:lang w:val="es-ES_tradnl"/>
        </w:rPr>
      </w:pPr>
    </w:p>
    <w:p w14:paraId="63BE4BC4" w14:textId="69B6B979" w:rsidR="001B638C" w:rsidRPr="00D51870" w:rsidRDefault="001B638C" w:rsidP="00EC3829">
      <w:pPr>
        <w:pStyle w:val="Subcapitulo"/>
        <w:rPr>
          <w:lang w:val="es-ES_tradnl"/>
        </w:rPr>
      </w:pPr>
      <w:bookmarkStart w:id="35" w:name="_Toc143454661"/>
      <w:r w:rsidRPr="00D51870">
        <w:rPr>
          <w:lang w:val="es-ES_tradnl"/>
        </w:rPr>
        <w:t>3.2 Casos de uso</w:t>
      </w:r>
      <w:bookmarkEnd w:id="35"/>
    </w:p>
    <w:p w14:paraId="1B6CFB15" w14:textId="202AD168" w:rsidR="00ED1A5E" w:rsidRPr="00D51870" w:rsidRDefault="00ED1A5E" w:rsidP="00EB307C">
      <w:pPr>
        <w:spacing w:line="360" w:lineRule="auto"/>
        <w:jc w:val="both"/>
        <w:rPr>
          <w:lang w:val="es-ES_tradnl"/>
        </w:rPr>
      </w:pPr>
      <w:r w:rsidRPr="00D51870">
        <w:rPr>
          <w:lang w:val="es-ES_tradnl"/>
        </w:rPr>
        <w:t xml:space="preserve">En este apartado, se procede a describir los casos de uso del sistema. Los casos de uso sirven para describir las </w:t>
      </w:r>
      <w:r w:rsidR="009804C8">
        <w:rPr>
          <w:lang w:val="es-ES_tradnl"/>
        </w:rPr>
        <w:t>interacciones</w:t>
      </w:r>
      <w:r w:rsidR="009804C8" w:rsidRPr="00D51870">
        <w:rPr>
          <w:lang w:val="es-ES_tradnl"/>
        </w:rPr>
        <w:t xml:space="preserve"> </w:t>
      </w:r>
      <w:r w:rsidRPr="00D51870">
        <w:rPr>
          <w:lang w:val="es-ES_tradnl"/>
        </w:rPr>
        <w:t xml:space="preserve">que realizan los </w:t>
      </w:r>
      <w:r w:rsidR="009804C8">
        <w:rPr>
          <w:lang w:val="es-ES_tradnl"/>
        </w:rPr>
        <w:t xml:space="preserve">distintos </w:t>
      </w:r>
      <w:r w:rsidRPr="00D51870">
        <w:rPr>
          <w:lang w:val="es-ES_tradnl"/>
        </w:rPr>
        <w:t xml:space="preserve">actores </w:t>
      </w:r>
      <w:r w:rsidR="009804C8">
        <w:rPr>
          <w:lang w:val="es-ES_tradnl"/>
        </w:rPr>
        <w:t>con el sistema</w:t>
      </w:r>
      <w:r w:rsidR="00CC210F">
        <w:rPr>
          <w:lang w:val="es-ES_tradnl"/>
        </w:rPr>
        <w:t xml:space="preserve"> </w:t>
      </w:r>
      <w:r w:rsidR="009804C8">
        <w:rPr>
          <w:lang w:val="es-ES_tradnl"/>
        </w:rPr>
        <w:t>bajo desarrollo</w:t>
      </w:r>
      <w:r w:rsidRPr="00D51870">
        <w:rPr>
          <w:lang w:val="es-ES_tradnl"/>
        </w:rPr>
        <w:t>.</w:t>
      </w:r>
    </w:p>
    <w:p w14:paraId="139F4B1E" w14:textId="77777777" w:rsidR="00ED1A5E" w:rsidRPr="00D51870" w:rsidRDefault="00ED1A5E" w:rsidP="00EB307C">
      <w:pPr>
        <w:spacing w:line="360" w:lineRule="auto"/>
        <w:jc w:val="both"/>
        <w:rPr>
          <w:lang w:val="es-ES_tradnl"/>
        </w:rPr>
      </w:pPr>
    </w:p>
    <w:p w14:paraId="1ACC0C88" w14:textId="3BE67625" w:rsidR="00AB2334" w:rsidRPr="00D51870" w:rsidRDefault="001B638C" w:rsidP="00EB307C">
      <w:pPr>
        <w:spacing w:line="360" w:lineRule="auto"/>
        <w:jc w:val="both"/>
        <w:rPr>
          <w:lang w:val="es-ES_tradnl"/>
        </w:rPr>
      </w:pPr>
      <w:r w:rsidRPr="00D51870">
        <w:rPr>
          <w:lang w:val="es-ES_tradnl"/>
        </w:rPr>
        <w:t>Tal y como se realizó en el apartado de los requisitos, se muestran los casos de uso en base a</w:t>
      </w:r>
      <w:r w:rsidR="00ED1A5E" w:rsidRPr="00D51870">
        <w:rPr>
          <w:lang w:val="es-ES_tradnl"/>
        </w:rPr>
        <w:t xml:space="preserve"> los actores que participan en el sistema, por lo </w:t>
      </w:r>
      <w:r w:rsidR="009804C8">
        <w:rPr>
          <w:lang w:val="es-ES_tradnl"/>
        </w:rPr>
        <w:t>que aparecerán algunas</w:t>
      </w:r>
      <w:r w:rsidR="00ED1A5E" w:rsidRPr="00D51870">
        <w:rPr>
          <w:lang w:val="es-ES_tradnl"/>
        </w:rPr>
        <w:t xml:space="preserve"> repeticiones en algunos de ellos, especificando </w:t>
      </w:r>
      <w:r w:rsidR="009804C8">
        <w:rPr>
          <w:lang w:val="es-ES_tradnl"/>
        </w:rPr>
        <w:t>para cada caso de uso su</w:t>
      </w:r>
      <w:r w:rsidR="009804C8" w:rsidRPr="00D51870">
        <w:rPr>
          <w:lang w:val="es-ES_tradnl"/>
        </w:rPr>
        <w:t xml:space="preserve"> </w:t>
      </w:r>
      <w:r w:rsidR="00ED1A5E" w:rsidRPr="00D51870">
        <w:rPr>
          <w:lang w:val="es-ES_tradnl"/>
        </w:rPr>
        <w:t xml:space="preserve">escenario principal, precondiciones, </w:t>
      </w:r>
      <w:r w:rsidR="00EB307C" w:rsidRPr="00D51870">
        <w:rPr>
          <w:lang w:val="es-ES_tradnl"/>
        </w:rPr>
        <w:t>postcondiciones</w:t>
      </w:r>
      <w:del w:id="36" w:author="Francisco José Jaime" w:date="2023-08-15T19:26:00Z">
        <w:r w:rsidR="00ED1A5E" w:rsidRPr="00D51870" w:rsidDel="009804C8">
          <w:rPr>
            <w:lang w:val="es-ES_tradnl"/>
          </w:rPr>
          <w:delText>,</w:delText>
        </w:r>
      </w:del>
      <w:r w:rsidR="00ED1A5E" w:rsidRPr="00D51870">
        <w:rPr>
          <w:lang w:val="es-ES_tradnl"/>
        </w:rPr>
        <w:t xml:space="preserve"> y un </w:t>
      </w:r>
      <w:r w:rsidR="009804C8">
        <w:rPr>
          <w:lang w:val="es-ES_tradnl"/>
        </w:rPr>
        <w:t>escenario</w:t>
      </w:r>
      <w:r w:rsidR="009804C8" w:rsidRPr="00D51870">
        <w:rPr>
          <w:lang w:val="es-ES_tradnl"/>
        </w:rPr>
        <w:t xml:space="preserve"> </w:t>
      </w:r>
      <w:r w:rsidR="00ED1A5E" w:rsidRPr="00D51870">
        <w:rPr>
          <w:lang w:val="es-ES_tradnl"/>
        </w:rPr>
        <w:t xml:space="preserve">alternativo </w:t>
      </w:r>
      <w:r w:rsidR="009804C8">
        <w:rPr>
          <w:lang w:val="es-ES_tradnl"/>
        </w:rPr>
        <w:t xml:space="preserve">en los casos que se considere apropiado por la </w:t>
      </w:r>
      <w:r w:rsidR="009804C8">
        <w:rPr>
          <w:lang w:val="es-ES_tradnl"/>
        </w:rPr>
        <w:lastRenderedPageBreak/>
        <w:t>relevancia/complejidad del caso de uso</w:t>
      </w:r>
      <w:r w:rsidR="00ED1A5E" w:rsidRPr="00D51870">
        <w:rPr>
          <w:lang w:val="es-ES_tradnl"/>
        </w:rPr>
        <w:t>.</w:t>
      </w:r>
      <w:r w:rsidR="00EB307C" w:rsidRPr="00D51870">
        <w:rPr>
          <w:lang w:val="es-ES_tradnl"/>
        </w:rPr>
        <w:t xml:space="preserve"> </w:t>
      </w:r>
      <w:r w:rsidR="009804C8">
        <w:rPr>
          <w:lang w:val="es-ES_tradnl"/>
        </w:rPr>
        <w:t>Co</w:t>
      </w:r>
      <w:r w:rsidR="00AD175E">
        <w:rPr>
          <w:lang w:val="es-ES_tradnl"/>
        </w:rPr>
        <w:t>n</w:t>
      </w:r>
      <w:r w:rsidR="009804C8">
        <w:rPr>
          <w:lang w:val="es-ES_tradnl"/>
        </w:rPr>
        <w:t>sideramos siempre como escenario principal</w:t>
      </w:r>
      <w:r w:rsidR="00AD175E">
        <w:rPr>
          <w:lang w:val="es-ES_tradnl"/>
        </w:rPr>
        <w:t xml:space="preserve"> de un caso de uso</w:t>
      </w:r>
      <w:r w:rsidR="009804C8">
        <w:rPr>
          <w:lang w:val="es-ES_tradnl"/>
        </w:rPr>
        <w:t xml:space="preserve"> aquel que </w:t>
      </w:r>
      <w:r w:rsidR="00AD175E">
        <w:rPr>
          <w:lang w:val="es-ES_tradnl"/>
        </w:rPr>
        <w:t>tiene lugar en la mayoría de las ocasiones que ocurre dicho caso de uso</w:t>
      </w:r>
      <w:r w:rsidR="00EB307C" w:rsidRPr="00D51870">
        <w:rPr>
          <w:lang w:val="es-ES_tradnl"/>
        </w:rPr>
        <w:t>. También cabe la posibilidad de que algún caso de uso no precise de precondiciones</w:t>
      </w:r>
      <w:r w:rsidR="00E12A46" w:rsidRPr="00D51870">
        <w:rPr>
          <w:lang w:val="es-ES_tradnl"/>
        </w:rPr>
        <w:t xml:space="preserve"> </w:t>
      </w:r>
      <w:r w:rsidR="00AD175E">
        <w:rPr>
          <w:lang w:val="es-ES_tradnl"/>
        </w:rPr>
        <w:t>o</w:t>
      </w:r>
      <w:r w:rsidR="00E12A46" w:rsidRPr="00D51870">
        <w:rPr>
          <w:lang w:val="es-ES_tradnl"/>
        </w:rPr>
        <w:t xml:space="preserve"> de escenario alternativo</w:t>
      </w:r>
      <w:r w:rsidR="00EB307C" w:rsidRPr="00D51870">
        <w:rPr>
          <w:lang w:val="es-ES_tradnl"/>
        </w:rPr>
        <w:t>.</w:t>
      </w:r>
    </w:p>
    <w:p w14:paraId="51E49A29" w14:textId="77777777" w:rsidR="00684821" w:rsidRPr="00D51870" w:rsidRDefault="00684821" w:rsidP="00EB307C">
      <w:pPr>
        <w:spacing w:line="360" w:lineRule="auto"/>
        <w:jc w:val="both"/>
        <w:rPr>
          <w:lang w:val="es-ES_tradnl"/>
        </w:rPr>
      </w:pPr>
    </w:p>
    <w:p w14:paraId="2AA1E7F6" w14:textId="204CA428" w:rsidR="00144642" w:rsidRPr="00D51870" w:rsidRDefault="00684821" w:rsidP="00144642">
      <w:pPr>
        <w:pStyle w:val="Subcapitulo-Hijo"/>
        <w:rPr>
          <w:lang w:val="es-ES_tradnl"/>
        </w:rPr>
      </w:pPr>
      <w:bookmarkStart w:id="37" w:name="_Toc143454662"/>
      <w:r w:rsidRPr="00D51870">
        <w:rPr>
          <w:lang w:val="es-ES_tradnl"/>
        </w:rPr>
        <w:t>3.2.1 Administrador</w:t>
      </w:r>
      <w:bookmarkEnd w:id="37"/>
    </w:p>
    <w:p w14:paraId="0772CAA6" w14:textId="77777777" w:rsidR="00144642" w:rsidRPr="00D51870" w:rsidRDefault="00144642" w:rsidP="00A911FA">
      <w:pPr>
        <w:rPr>
          <w:lang w:val="es-ES_tradnl"/>
        </w:rPr>
      </w:pPr>
    </w:p>
    <w:p w14:paraId="48F8F3B0" w14:textId="4D5CD16E" w:rsidR="0039189F" w:rsidRPr="00D51870" w:rsidRDefault="00A911FA" w:rsidP="00DE51DA">
      <w:pPr>
        <w:spacing w:line="360" w:lineRule="auto"/>
        <w:jc w:val="both"/>
        <w:rPr>
          <w:lang w:val="es-ES_tradnl"/>
        </w:rPr>
      </w:pPr>
      <w:r w:rsidRPr="00D51870">
        <w:rPr>
          <w:lang w:val="es-ES_tradnl"/>
        </w:rPr>
        <w:t xml:space="preserve">Como </w:t>
      </w:r>
      <w:r w:rsidR="00144642" w:rsidRPr="00D51870">
        <w:rPr>
          <w:lang w:val="es-ES_tradnl"/>
        </w:rPr>
        <w:t>se puede observar</w:t>
      </w:r>
      <w:r w:rsidRPr="00D51870">
        <w:rPr>
          <w:lang w:val="es-ES_tradnl"/>
        </w:rPr>
        <w:t xml:space="preserve"> en la </w:t>
      </w:r>
      <w:r w:rsidRPr="00D51870">
        <w:rPr>
          <w:i/>
          <w:iCs/>
          <w:lang w:val="es-ES_tradnl"/>
        </w:rPr>
        <w:t>Figura 6</w:t>
      </w:r>
      <w:r w:rsidR="002F0F8F" w:rsidRPr="00D51870">
        <w:rPr>
          <w:lang w:val="es-ES_tradnl"/>
        </w:rPr>
        <w:t xml:space="preserve">, </w:t>
      </w:r>
      <w:r w:rsidR="00144642" w:rsidRPr="00D51870">
        <w:rPr>
          <w:lang w:val="es-ES_tradnl"/>
        </w:rPr>
        <w:t>se ha</w:t>
      </w:r>
      <w:r w:rsidR="002F0F8F" w:rsidRPr="00D51870">
        <w:rPr>
          <w:lang w:val="es-ES_tradnl"/>
        </w:rPr>
        <w:t>n</w:t>
      </w:r>
      <w:r w:rsidR="00144642" w:rsidRPr="00D51870">
        <w:rPr>
          <w:lang w:val="es-ES_tradnl"/>
        </w:rPr>
        <w:t xml:space="preserve"> insertado las relaciones de inclusión donde se ha requerido. Esto quiere decir que cuando relacionamos dos casos de uso mediante esta relación, el caso de uso base que es el primero, incluye al segundo</w:t>
      </w:r>
      <w:r w:rsidR="00AD175E">
        <w:rPr>
          <w:lang w:val="es-ES_tradnl"/>
        </w:rPr>
        <w:t xml:space="preserve"> (siempre que se da el primero, también se da el segundo)</w:t>
      </w:r>
      <w:r w:rsidR="00144642" w:rsidRPr="00D51870">
        <w:rPr>
          <w:lang w:val="es-ES_tradnl"/>
        </w:rPr>
        <w:t>, pues no podría realizar su función y por tanto no se podría</w:t>
      </w:r>
      <w:r w:rsidR="002F0F8F" w:rsidRPr="00D51870">
        <w:rPr>
          <w:lang w:val="es-ES_tradnl"/>
        </w:rPr>
        <w:t>n</w:t>
      </w:r>
      <w:r w:rsidR="00144642" w:rsidRPr="00D51870">
        <w:rPr>
          <w:lang w:val="es-ES_tradnl"/>
        </w:rPr>
        <w:t xml:space="preserve"> cumplir sus objetivos. </w:t>
      </w:r>
      <w:r w:rsidRPr="00D51870">
        <w:rPr>
          <w:lang w:val="es-ES_tradnl"/>
        </w:rPr>
        <w:t>A continuación, se adjunta una imagen para visualizar los casos de uso que se han obtenido a partir de los requisitos funcionales redactados</w:t>
      </w:r>
      <w:r w:rsidR="00174C74" w:rsidRPr="00D51870">
        <w:rPr>
          <w:lang w:val="es-ES_tradnl"/>
        </w:rPr>
        <w:t xml:space="preserve"> con su correspondiente tabla</w:t>
      </w:r>
      <w:r w:rsidR="00EB13F9" w:rsidRPr="00D51870">
        <w:rPr>
          <w:lang w:val="es-ES_tradnl"/>
        </w:rPr>
        <w:t xml:space="preserve"> en la </w:t>
      </w:r>
      <w:r w:rsidR="00EB13F9" w:rsidRPr="00D51870">
        <w:rPr>
          <w:i/>
          <w:iCs/>
          <w:lang w:val="es-ES_tradnl"/>
        </w:rPr>
        <w:t xml:space="preserve">Figura </w:t>
      </w:r>
      <w:r w:rsidR="00F24154">
        <w:rPr>
          <w:i/>
          <w:iCs/>
          <w:lang w:val="es-ES_tradnl"/>
        </w:rPr>
        <w:t>6</w:t>
      </w:r>
      <w:r w:rsidR="00144642" w:rsidRPr="00D51870">
        <w:rPr>
          <w:lang w:val="es-ES_tradnl"/>
        </w:rPr>
        <w:t>:</w:t>
      </w:r>
    </w:p>
    <w:p w14:paraId="16083FB1" w14:textId="77777777" w:rsidR="0062545F" w:rsidRDefault="00AD175E" w:rsidP="0062545F">
      <w:pPr>
        <w:keepNext/>
        <w:spacing w:line="360" w:lineRule="auto"/>
      </w:pPr>
      <w:commentRangeStart w:id="38"/>
      <w:commentRangeEnd w:id="38"/>
      <w:r>
        <w:rPr>
          <w:rStyle w:val="Refdecomentario"/>
        </w:rPr>
        <w:commentReference w:id="38"/>
      </w:r>
      <w:r w:rsidR="0062545F" w:rsidRPr="0062545F">
        <w:rPr>
          <w:noProof/>
          <w:lang w:val="es-ES_tradnl"/>
        </w:rPr>
        <w:drawing>
          <wp:inline distT="0" distB="0" distL="0" distR="0" wp14:anchorId="3DF925EB" wp14:editId="17F04E2E">
            <wp:extent cx="5755640" cy="2296160"/>
            <wp:effectExtent l="0" t="0" r="0" b="8890"/>
            <wp:docPr id="17791221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22191" name="Imagen 1" descr="Diagrama&#10;&#10;Descripción generada automáticamente"/>
                    <pic:cNvPicPr/>
                  </pic:nvPicPr>
                  <pic:blipFill>
                    <a:blip r:embed="rId18"/>
                    <a:stretch>
                      <a:fillRect/>
                    </a:stretch>
                  </pic:blipFill>
                  <pic:spPr>
                    <a:xfrm>
                      <a:off x="0" y="0"/>
                      <a:ext cx="5755640" cy="2296160"/>
                    </a:xfrm>
                    <a:prstGeom prst="rect">
                      <a:avLst/>
                    </a:prstGeom>
                  </pic:spPr>
                </pic:pic>
              </a:graphicData>
            </a:graphic>
          </wp:inline>
        </w:drawing>
      </w:r>
    </w:p>
    <w:p w14:paraId="15035210" w14:textId="2D39AB09" w:rsidR="00144642" w:rsidRPr="0062545F" w:rsidRDefault="0062545F" w:rsidP="0062545F">
      <w:pPr>
        <w:pStyle w:val="Descripcin"/>
        <w:jc w:val="center"/>
        <w:rPr>
          <w:i/>
          <w:iCs w:val="0"/>
          <w:lang w:val="es-ES_tradnl"/>
        </w:rPr>
      </w:pPr>
      <w:r w:rsidRPr="0062545F">
        <w:rPr>
          <w:i/>
          <w:iCs w:val="0"/>
        </w:rPr>
        <w:t xml:space="preserve">Figura </w:t>
      </w:r>
      <w:r w:rsidRPr="0062545F">
        <w:rPr>
          <w:i/>
          <w:iCs w:val="0"/>
        </w:rPr>
        <w:fldChar w:fldCharType="begin"/>
      </w:r>
      <w:r w:rsidRPr="0062545F">
        <w:rPr>
          <w:i/>
          <w:iCs w:val="0"/>
        </w:rPr>
        <w:instrText xml:space="preserve"> SEQ Figura \* ARABIC </w:instrText>
      </w:r>
      <w:r w:rsidRPr="0062545F">
        <w:rPr>
          <w:i/>
          <w:iCs w:val="0"/>
        </w:rPr>
        <w:fldChar w:fldCharType="separate"/>
      </w:r>
      <w:r w:rsidR="0068324A">
        <w:rPr>
          <w:i/>
          <w:iCs w:val="0"/>
          <w:noProof/>
        </w:rPr>
        <w:t>6</w:t>
      </w:r>
      <w:r w:rsidRPr="0062545F">
        <w:rPr>
          <w:i/>
          <w:iCs w:val="0"/>
        </w:rPr>
        <w:fldChar w:fldCharType="end"/>
      </w:r>
      <w:r w:rsidRPr="0062545F">
        <w:rPr>
          <w:i/>
          <w:iCs w:val="0"/>
        </w:rPr>
        <w:t>. Casos de uso del actor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rsidRPr="00D51870"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D51870" w:rsidRDefault="0039189F" w:rsidP="0031717E">
            <w:pPr>
              <w:jc w:val="center"/>
              <w:rPr>
                <w:lang w:val="es-ES_tradnl"/>
              </w:rPr>
            </w:pPr>
            <w:r w:rsidRPr="00D51870">
              <w:rPr>
                <w:lang w:val="es-ES_tradnl"/>
              </w:rPr>
              <w:t>Nombre</w:t>
            </w:r>
          </w:p>
        </w:tc>
        <w:tc>
          <w:tcPr>
            <w:tcW w:w="1784" w:type="dxa"/>
          </w:tcPr>
          <w:p w14:paraId="2580F3E6" w14:textId="116C20FF"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2103" w:type="dxa"/>
          </w:tcPr>
          <w:p w14:paraId="5F197E04" w14:textId="35C6BACB"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32" w:type="dxa"/>
          </w:tcPr>
          <w:p w14:paraId="700459E2" w14:textId="76237DFE"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676" w:type="dxa"/>
          </w:tcPr>
          <w:p w14:paraId="71F92BA9" w14:textId="6B9E1953"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39189F" w:rsidRPr="00D51870"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D51870" w:rsidRDefault="0039189F" w:rsidP="00E407B7">
            <w:pPr>
              <w:rPr>
                <w:lang w:val="es-ES_tradnl"/>
              </w:rPr>
            </w:pPr>
            <w:r w:rsidRPr="00D51870">
              <w:rPr>
                <w:lang w:val="es-ES_tradnl"/>
              </w:rPr>
              <w:t>Eliminar administrador</w:t>
            </w:r>
          </w:p>
        </w:tc>
        <w:tc>
          <w:tcPr>
            <w:tcW w:w="1784" w:type="dxa"/>
          </w:tcPr>
          <w:p w14:paraId="1803B20D" w14:textId="1BB4A166"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la plataforma</w:t>
            </w:r>
            <w:r w:rsidR="00E407B7" w:rsidRPr="00D51870">
              <w:rPr>
                <w:lang w:val="es-ES_tradnl"/>
              </w:rPr>
              <w:t>.</w:t>
            </w:r>
          </w:p>
        </w:tc>
        <w:tc>
          <w:tcPr>
            <w:tcW w:w="2103" w:type="dxa"/>
          </w:tcPr>
          <w:p w14:paraId="75303EDE" w14:textId="77777777" w:rsidR="0039189F"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Un administrador pulsa el botón de borrado en la base de datos en la fila que contenga el administrador que quiera eliminar.</w:t>
            </w:r>
          </w:p>
          <w:p w14:paraId="60D2651A" w14:textId="5C5A2497" w:rsidR="00E407B7"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El sistema elimina toda </w:t>
            </w:r>
            <w:r w:rsidRPr="00D51870">
              <w:rPr>
                <w:lang w:val="es-ES_tradnl"/>
              </w:rPr>
              <w:lastRenderedPageBreak/>
              <w:t>información de administrador.</w:t>
            </w:r>
          </w:p>
        </w:tc>
        <w:tc>
          <w:tcPr>
            <w:tcW w:w="1832" w:type="dxa"/>
          </w:tcPr>
          <w:p w14:paraId="027D821F" w14:textId="7BA079D4"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administrador y todos sus datos quedan eliminados del sistema</w:t>
            </w:r>
            <w:r w:rsidR="00E407B7" w:rsidRPr="00D51870">
              <w:rPr>
                <w:lang w:val="es-ES_tradnl"/>
              </w:rPr>
              <w:t>.</w:t>
            </w:r>
          </w:p>
        </w:tc>
        <w:tc>
          <w:tcPr>
            <w:tcW w:w="1676" w:type="dxa"/>
          </w:tcPr>
          <w:p w14:paraId="23F5936A" w14:textId="735198E2" w:rsidR="0039189F" w:rsidRPr="00D51870" w:rsidRDefault="0039189F"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E407B7" w:rsidRPr="00D51870"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D51870" w:rsidRDefault="00E407B7" w:rsidP="0039189F">
            <w:pPr>
              <w:rPr>
                <w:lang w:val="es-ES_tradnl"/>
              </w:rPr>
            </w:pPr>
            <w:r w:rsidRPr="00D51870">
              <w:rPr>
                <w:lang w:val="es-ES_tradnl"/>
              </w:rPr>
              <w:t>Consultar administrador</w:t>
            </w:r>
          </w:p>
        </w:tc>
        <w:tc>
          <w:tcPr>
            <w:tcW w:w="1784" w:type="dxa"/>
          </w:tcPr>
          <w:p w14:paraId="533EF78C" w14:textId="172BDE3E" w:rsidR="00E407B7" w:rsidRPr="00D51870" w:rsidRDefault="00E407B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 estar en el sistema.</w:t>
            </w:r>
          </w:p>
        </w:tc>
        <w:tc>
          <w:tcPr>
            <w:tcW w:w="2103" w:type="dxa"/>
          </w:tcPr>
          <w:p w14:paraId="1167F9F7" w14:textId="6C327D3F"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del administrador</w:t>
            </w:r>
            <w:r w:rsidR="001C5AC8" w:rsidRPr="00D51870">
              <w:rPr>
                <w:lang w:val="es-ES_tradnl"/>
              </w:rPr>
              <w:t>.</w:t>
            </w:r>
          </w:p>
          <w:p w14:paraId="0527DF6E" w14:textId="67FBD810"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los datos introducidos</w:t>
            </w:r>
            <w:r w:rsidR="001C5AC8" w:rsidRPr="00D51870">
              <w:rPr>
                <w:lang w:val="es-ES_tradnl"/>
              </w:rPr>
              <w:t>.</w:t>
            </w:r>
          </w:p>
          <w:p w14:paraId="31AB9924" w14:textId="439CD985"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La base de datos del servidor muestra los datos del administrador que coinciden con el nombre introducido</w:t>
            </w:r>
            <w:r w:rsidR="001C5AC8" w:rsidRPr="00D51870">
              <w:rPr>
                <w:lang w:val="es-ES_tradnl"/>
              </w:rPr>
              <w:t>.</w:t>
            </w:r>
          </w:p>
        </w:tc>
        <w:tc>
          <w:tcPr>
            <w:tcW w:w="1832" w:type="dxa"/>
          </w:tcPr>
          <w:p w14:paraId="1F1EC768" w14:textId="14CF350A" w:rsidR="00E407B7" w:rsidRPr="00D51870" w:rsidRDefault="00E407B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del administrador tecleado</w:t>
            </w:r>
            <w:r w:rsidR="001C5AC8" w:rsidRPr="00D51870">
              <w:rPr>
                <w:lang w:val="es-ES_tradnl"/>
              </w:rPr>
              <w:t>.</w:t>
            </w:r>
          </w:p>
        </w:tc>
        <w:tc>
          <w:tcPr>
            <w:tcW w:w="1676" w:type="dxa"/>
          </w:tcPr>
          <w:p w14:paraId="7AD4A5A3" w14:textId="6785D87E"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El nombre no coincide con ningún administrador almacenado, vuelve al paso 1</w:t>
            </w:r>
            <w:r w:rsidR="001C5AC8" w:rsidRPr="00D51870">
              <w:rPr>
                <w:lang w:val="es-ES_tradnl"/>
              </w:rPr>
              <w:t>.</w:t>
            </w:r>
          </w:p>
        </w:tc>
      </w:tr>
      <w:tr w:rsidR="00E407B7" w:rsidRPr="00D51870"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Pr="00D51870" w:rsidRDefault="00E407B7" w:rsidP="0039189F">
            <w:pPr>
              <w:rPr>
                <w:lang w:val="es-ES_tradnl"/>
              </w:rPr>
            </w:pPr>
            <w:r w:rsidRPr="00D51870">
              <w:rPr>
                <w:lang w:val="es-ES_tradnl"/>
              </w:rPr>
              <w:t>Actualizar administrador</w:t>
            </w:r>
          </w:p>
        </w:tc>
        <w:tc>
          <w:tcPr>
            <w:tcW w:w="1784" w:type="dxa"/>
          </w:tcPr>
          <w:p w14:paraId="4AC0D469" w14:textId="62388C0A" w:rsidR="00E407B7" w:rsidRPr="00D51870" w:rsidRDefault="00E407B7" w:rsidP="00EB13F9">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el sistema</w:t>
            </w:r>
            <w:r w:rsidR="001C5AC8" w:rsidRPr="00D51870">
              <w:rPr>
                <w:lang w:val="es-ES_tradnl"/>
              </w:rPr>
              <w:t>.</w:t>
            </w:r>
          </w:p>
        </w:tc>
        <w:tc>
          <w:tcPr>
            <w:tcW w:w="2103" w:type="dxa"/>
          </w:tcPr>
          <w:p w14:paraId="4B1BBADA" w14:textId="5584C9A4"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edición que hay en su perfil de la plataforma</w:t>
            </w:r>
            <w:r w:rsidR="001C5AC8" w:rsidRPr="00D51870">
              <w:rPr>
                <w:lang w:val="es-ES_tradnl"/>
              </w:rPr>
              <w:t>.</w:t>
            </w:r>
          </w:p>
          <w:p w14:paraId="03ECE8B6" w14:textId="2BDCED35"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permite al usuario editar datos</w:t>
            </w:r>
            <w:r w:rsidR="001C5AC8" w:rsidRPr="00D51870">
              <w:rPr>
                <w:lang w:val="es-ES_tradnl"/>
              </w:rPr>
              <w:t>.</w:t>
            </w:r>
          </w:p>
          <w:p w14:paraId="7FD23C6A" w14:textId="337F0B30"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cambia los datos que crea oportunos</w:t>
            </w:r>
            <w:r w:rsidR="001C5AC8" w:rsidRPr="00D51870">
              <w:rPr>
                <w:lang w:val="es-ES_tradnl"/>
              </w:rPr>
              <w:t>.</w:t>
            </w:r>
          </w:p>
          <w:p w14:paraId="2328284F" w14:textId="61667ABA"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que son correctos</w:t>
            </w:r>
            <w:r w:rsidR="001C5AC8" w:rsidRPr="00D51870">
              <w:rPr>
                <w:lang w:val="es-ES_tradnl"/>
              </w:rPr>
              <w:t>.</w:t>
            </w:r>
          </w:p>
          <w:p w14:paraId="62A19E54" w14:textId="438BB333"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Los datos son actualizados correctamente</w:t>
            </w:r>
            <w:r w:rsidR="001C5AC8" w:rsidRPr="00D51870">
              <w:rPr>
                <w:lang w:val="es-ES_tradnl"/>
              </w:rPr>
              <w:t>.</w:t>
            </w:r>
          </w:p>
        </w:tc>
        <w:tc>
          <w:tcPr>
            <w:tcW w:w="1832" w:type="dxa"/>
          </w:tcPr>
          <w:p w14:paraId="6D43E2B7" w14:textId="2E615851" w:rsidR="00E407B7" w:rsidRPr="00D51870" w:rsidRDefault="00E407B7"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datos del administrador quedan actualizados correctamente</w:t>
            </w:r>
            <w:r w:rsidR="001C5AC8" w:rsidRPr="00D51870">
              <w:rPr>
                <w:lang w:val="es-ES_tradnl"/>
              </w:rPr>
              <w:t>.</w:t>
            </w:r>
          </w:p>
        </w:tc>
        <w:tc>
          <w:tcPr>
            <w:tcW w:w="1676" w:type="dxa"/>
          </w:tcPr>
          <w:p w14:paraId="605D7D64" w14:textId="54C8AE39"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introducida no cumple con la longitud que el sistema acepta. Vuelve al paso 1.</w:t>
            </w:r>
          </w:p>
        </w:tc>
      </w:tr>
      <w:tr w:rsidR="00577A87" w:rsidRPr="00D51870"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Pr="00D51870" w:rsidRDefault="00577A87" w:rsidP="0039189F">
            <w:pPr>
              <w:rPr>
                <w:lang w:val="es-ES_tradnl"/>
              </w:rPr>
            </w:pPr>
            <w:r w:rsidRPr="00D51870">
              <w:rPr>
                <w:lang w:val="es-ES_tradnl"/>
              </w:rPr>
              <w:t>Cerrar sesión</w:t>
            </w:r>
          </w:p>
        </w:tc>
        <w:tc>
          <w:tcPr>
            <w:tcW w:w="1784" w:type="dxa"/>
          </w:tcPr>
          <w:p w14:paraId="4F495777" w14:textId="7554714E" w:rsidR="00577A87" w:rsidRPr="00D51870" w:rsidRDefault="00577A8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en el sistema</w:t>
            </w:r>
            <w:r w:rsidR="001C5AC8" w:rsidRPr="00D51870">
              <w:rPr>
                <w:lang w:val="es-ES_tradnl"/>
              </w:rPr>
              <w:t>.</w:t>
            </w:r>
          </w:p>
        </w:tc>
        <w:tc>
          <w:tcPr>
            <w:tcW w:w="2103" w:type="dxa"/>
          </w:tcPr>
          <w:p w14:paraId="5483C9DD" w14:textId="78A8204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ofrece en todo momento un botón para cerrar sesión</w:t>
            </w:r>
            <w:r w:rsidR="001C5AC8" w:rsidRPr="00D51870">
              <w:rPr>
                <w:lang w:val="es-ES_tradnl"/>
              </w:rPr>
              <w:t>.</w:t>
            </w:r>
          </w:p>
          <w:p w14:paraId="34AD7A73" w14:textId="0E9EAEE4"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w:t>
            </w:r>
            <w:r w:rsidR="001C5AC8" w:rsidRPr="00D51870">
              <w:rPr>
                <w:lang w:val="es-ES_tradnl"/>
              </w:rPr>
              <w:t>.</w:t>
            </w:r>
          </w:p>
          <w:p w14:paraId="65ADE4D1" w14:textId="72F07AA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limpia toda la información de sesión del usuario</w:t>
            </w:r>
            <w:r w:rsidR="001C5AC8" w:rsidRPr="00D51870">
              <w:rPr>
                <w:lang w:val="es-ES_tradnl"/>
              </w:rPr>
              <w:t>.</w:t>
            </w:r>
          </w:p>
          <w:p w14:paraId="4BAD5203" w14:textId="624E5A71"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r w:rsidR="001C5AC8" w:rsidRPr="00D51870">
              <w:rPr>
                <w:lang w:val="es-ES_tradnl"/>
              </w:rPr>
              <w:t>.</w:t>
            </w:r>
          </w:p>
        </w:tc>
        <w:tc>
          <w:tcPr>
            <w:tcW w:w="1832" w:type="dxa"/>
          </w:tcPr>
          <w:p w14:paraId="53301880" w14:textId="64EBB150" w:rsidR="00577A87" w:rsidRPr="00D51870" w:rsidRDefault="00577A8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pasa de registrado a anónimo</w:t>
            </w:r>
            <w:r w:rsidR="001C5AC8" w:rsidRPr="00D51870">
              <w:rPr>
                <w:lang w:val="es-ES_tradnl"/>
              </w:rPr>
              <w:t>.</w:t>
            </w:r>
          </w:p>
        </w:tc>
        <w:tc>
          <w:tcPr>
            <w:tcW w:w="1676" w:type="dxa"/>
          </w:tcPr>
          <w:p w14:paraId="7728D76A" w14:textId="40FE42C6"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577A87" w:rsidRPr="00D51870"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Pr="00D51870" w:rsidRDefault="00577A87" w:rsidP="0039189F">
            <w:pPr>
              <w:rPr>
                <w:lang w:val="es-ES_tradnl"/>
              </w:rPr>
            </w:pPr>
            <w:r w:rsidRPr="00D51870">
              <w:rPr>
                <w:lang w:val="es-ES_tradnl"/>
              </w:rPr>
              <w:t>Acceso a la plataforma</w:t>
            </w:r>
          </w:p>
        </w:tc>
        <w:tc>
          <w:tcPr>
            <w:tcW w:w="1784" w:type="dxa"/>
          </w:tcPr>
          <w:p w14:paraId="01B6D008" w14:textId="41E9D3BD" w:rsidR="00577A87" w:rsidRPr="00D51870" w:rsidRDefault="00C57603" w:rsidP="00C5760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estar registrado en la plataforma</w:t>
            </w:r>
            <w:r w:rsidR="001C5AC8" w:rsidRPr="00D51870">
              <w:rPr>
                <w:lang w:val="es-ES_tradnl"/>
              </w:rPr>
              <w:t>.</w:t>
            </w:r>
          </w:p>
        </w:tc>
        <w:tc>
          <w:tcPr>
            <w:tcW w:w="2103" w:type="dxa"/>
          </w:tcPr>
          <w:p w14:paraId="7507D294" w14:textId="77777777"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0C43CB11" w14:textId="2BCF11C7"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rellena el formulario</w:t>
            </w:r>
            <w:r w:rsidR="001C5AC8" w:rsidRPr="00D51870">
              <w:rPr>
                <w:lang w:val="es-ES_tradnl"/>
              </w:rPr>
              <w:t>.</w:t>
            </w:r>
          </w:p>
          <w:p w14:paraId="43185BB0" w14:textId="7CD5A95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pulsa el botón de iniciar sesión</w:t>
            </w:r>
            <w:r w:rsidR="001C5AC8" w:rsidRPr="00D51870">
              <w:rPr>
                <w:lang w:val="es-ES_tradnl"/>
              </w:rPr>
              <w:t>.</w:t>
            </w:r>
          </w:p>
          <w:p w14:paraId="352202C6" w14:textId="5DE38798"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valida los datos</w:t>
            </w:r>
            <w:r w:rsidR="001C5AC8" w:rsidRPr="00D51870">
              <w:rPr>
                <w:lang w:val="es-ES_tradnl"/>
              </w:rPr>
              <w:t>.</w:t>
            </w:r>
          </w:p>
          <w:p w14:paraId="5D5783B8" w14:textId="78E0A9E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usuario inicia sesión en la plataforma con éxito</w:t>
            </w:r>
            <w:r w:rsidR="001C5AC8" w:rsidRPr="00D51870">
              <w:rPr>
                <w:lang w:val="es-ES_tradnl"/>
              </w:rPr>
              <w:t>.</w:t>
            </w:r>
          </w:p>
        </w:tc>
        <w:tc>
          <w:tcPr>
            <w:tcW w:w="1832" w:type="dxa"/>
          </w:tcPr>
          <w:p w14:paraId="01650843" w14:textId="426CC856" w:rsidR="00577A87" w:rsidRPr="00D51870" w:rsidRDefault="00C57603"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accede a la plataforma como usuario identificado</w:t>
            </w:r>
            <w:r w:rsidR="001C5AC8" w:rsidRPr="00D51870">
              <w:rPr>
                <w:lang w:val="es-ES_tradnl"/>
              </w:rPr>
              <w:t>.</w:t>
            </w:r>
          </w:p>
        </w:tc>
        <w:tc>
          <w:tcPr>
            <w:tcW w:w="1676" w:type="dxa"/>
          </w:tcPr>
          <w:p w14:paraId="1BFA915D" w14:textId="71C63E6E"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577A87" w:rsidRPr="00D51870"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Pr="00D51870" w:rsidRDefault="00577A87" w:rsidP="0039189F">
            <w:pPr>
              <w:rPr>
                <w:lang w:val="es-ES_tradnl"/>
              </w:rPr>
            </w:pPr>
            <w:r w:rsidRPr="00D51870">
              <w:rPr>
                <w:lang w:val="es-ES_tradnl"/>
              </w:rPr>
              <w:t>Visualizar perfil</w:t>
            </w:r>
          </w:p>
        </w:tc>
        <w:tc>
          <w:tcPr>
            <w:tcW w:w="1784" w:type="dxa"/>
          </w:tcPr>
          <w:p w14:paraId="4EC9AE1B" w14:textId="6FF48DC9" w:rsidR="00577A87" w:rsidRPr="00D51870" w:rsidRDefault="00B26DA8"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2103" w:type="dxa"/>
          </w:tcPr>
          <w:p w14:paraId="00F5DA06" w14:textId="618613F1"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1. El usuario hace </w:t>
            </w:r>
            <w:r w:rsidR="00EB13F9" w:rsidRPr="00D51870">
              <w:rPr>
                <w:lang w:val="es-ES_tradnl"/>
              </w:rPr>
              <w:t>clic</w:t>
            </w:r>
            <w:r w:rsidRPr="00D51870">
              <w:rPr>
                <w:lang w:val="es-ES_tradnl"/>
              </w:rPr>
              <w:t xml:space="preserve"> en su nombre de perfil</w:t>
            </w:r>
            <w:r w:rsidR="00DD65BE" w:rsidRPr="00D51870">
              <w:rPr>
                <w:lang w:val="es-ES_tradnl"/>
              </w:rPr>
              <w:t>.</w:t>
            </w:r>
          </w:p>
          <w:p w14:paraId="2A2923AB" w14:textId="7323B7B1" w:rsidR="004F593C"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perfil con sus datos</w:t>
            </w:r>
            <w:r w:rsidR="00DD65BE" w:rsidRPr="00D51870">
              <w:rPr>
                <w:lang w:val="es-ES_tradnl"/>
              </w:rPr>
              <w:t>.</w:t>
            </w:r>
          </w:p>
        </w:tc>
        <w:tc>
          <w:tcPr>
            <w:tcW w:w="1832" w:type="dxa"/>
          </w:tcPr>
          <w:p w14:paraId="074A1324" w14:textId="25689978" w:rsidR="00577A87" w:rsidRPr="00D51870" w:rsidRDefault="004F593C"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obtiene los datos pertenecientes a su perfil</w:t>
            </w:r>
            <w:r w:rsidR="00DD65BE" w:rsidRPr="00D51870">
              <w:rPr>
                <w:lang w:val="es-ES_tradnl"/>
              </w:rPr>
              <w:t>.</w:t>
            </w:r>
          </w:p>
        </w:tc>
        <w:tc>
          <w:tcPr>
            <w:tcW w:w="1676" w:type="dxa"/>
          </w:tcPr>
          <w:p w14:paraId="3FCD1283" w14:textId="199C186A"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Pr="00D51870" w:rsidRDefault="00577A87" w:rsidP="0039189F">
            <w:pPr>
              <w:rPr>
                <w:lang w:val="es-ES_tradnl"/>
              </w:rPr>
            </w:pPr>
            <w:r w:rsidRPr="00D51870">
              <w:rPr>
                <w:lang w:val="es-ES_tradnl"/>
              </w:rPr>
              <w:t>Actualizar perfil</w:t>
            </w:r>
          </w:p>
        </w:tc>
        <w:tc>
          <w:tcPr>
            <w:tcW w:w="1784" w:type="dxa"/>
          </w:tcPr>
          <w:p w14:paraId="64945955" w14:textId="03511C8E" w:rsidR="00577A87" w:rsidRPr="00D51870" w:rsidRDefault="004F593C" w:rsidP="00F57AF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acceder a la plataforma y acceder a los datos de su perfil.</w:t>
            </w:r>
          </w:p>
        </w:tc>
        <w:tc>
          <w:tcPr>
            <w:tcW w:w="2103" w:type="dxa"/>
          </w:tcPr>
          <w:p w14:paraId="6A9556BC" w14:textId="77777777" w:rsidR="00577A87"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accede a su perfil</w:t>
            </w:r>
          </w:p>
          <w:p w14:paraId="2097CFDC"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 de editar.</w:t>
            </w:r>
          </w:p>
          <w:p w14:paraId="56AB8B6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edita algunos datos y confirma los cambios.</w:t>
            </w:r>
          </w:p>
          <w:p w14:paraId="18C313F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si son correctos.</w:t>
            </w:r>
          </w:p>
          <w:p w14:paraId="2A340126" w14:textId="65E2BF3A"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perfil es actualizado satisfactoriamente.</w:t>
            </w:r>
          </w:p>
        </w:tc>
        <w:tc>
          <w:tcPr>
            <w:tcW w:w="1832" w:type="dxa"/>
          </w:tcPr>
          <w:p w14:paraId="281CE9FF" w14:textId="38D46543" w:rsidR="00577A87" w:rsidRPr="00D51870" w:rsidRDefault="004F593C"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perfil queda actualizado con los nuevos datos introducidos</w:t>
            </w:r>
            <w:r w:rsidR="00DD65BE" w:rsidRPr="00D51870">
              <w:rPr>
                <w:lang w:val="es-ES_tradnl"/>
              </w:rPr>
              <w:t>.</w:t>
            </w:r>
          </w:p>
        </w:tc>
        <w:tc>
          <w:tcPr>
            <w:tcW w:w="1676" w:type="dxa"/>
          </w:tcPr>
          <w:p w14:paraId="78499148" w14:textId="16A5E8AF" w:rsidR="00577A87" w:rsidRPr="00D51870" w:rsidRDefault="004F593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establecida es incorrecta</w:t>
            </w:r>
            <w:r w:rsidR="00DD65BE" w:rsidRPr="00D51870">
              <w:rPr>
                <w:lang w:val="es-ES_tradnl"/>
              </w:rPr>
              <w:t>.</w:t>
            </w:r>
            <w:r w:rsidR="003F0451" w:rsidRPr="00D51870">
              <w:rPr>
                <w:lang w:val="es-ES_tradnl"/>
              </w:rPr>
              <w:t xml:space="preserve"> El sistema devuelve un mensaje de error y vuelve al paso 3.</w:t>
            </w:r>
          </w:p>
        </w:tc>
      </w:tr>
      <w:tr w:rsidR="00577A87" w:rsidRPr="00D51870"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Pr="00D51870" w:rsidRDefault="00577A87" w:rsidP="0039189F">
            <w:pPr>
              <w:rPr>
                <w:lang w:val="es-ES_tradnl"/>
              </w:rPr>
            </w:pPr>
            <w:r w:rsidRPr="00D51870">
              <w:rPr>
                <w:lang w:val="es-ES_tradnl"/>
              </w:rPr>
              <w:t>Visualizar producto</w:t>
            </w:r>
          </w:p>
        </w:tc>
        <w:tc>
          <w:tcPr>
            <w:tcW w:w="1784" w:type="dxa"/>
          </w:tcPr>
          <w:p w14:paraId="631E82AA" w14:textId="5AA52A81" w:rsidR="00577A87" w:rsidRPr="00D51870" w:rsidRDefault="00431F8D"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w:t>
            </w:r>
            <w:r w:rsidR="0084430A" w:rsidRPr="00D51870">
              <w:rPr>
                <w:lang w:val="es-ES_tradnl"/>
              </w:rPr>
              <w:t>,</w:t>
            </w:r>
            <w:r w:rsidRPr="00D51870">
              <w:rPr>
                <w:lang w:val="es-ES_tradnl"/>
              </w:rPr>
              <w:t xml:space="preserve"> visualizarlo</w:t>
            </w:r>
            <w:r w:rsidR="0084430A" w:rsidRPr="00D51870">
              <w:rPr>
                <w:lang w:val="es-ES_tradnl"/>
              </w:rPr>
              <w:t xml:space="preserve"> y posteriormente </w:t>
            </w:r>
            <w:r w:rsidR="0084430A" w:rsidRPr="00D51870">
              <w:rPr>
                <w:lang w:val="es-ES_tradnl"/>
              </w:rPr>
              <w:lastRenderedPageBreak/>
              <w:t>haber tecleado el nombre del producto</w:t>
            </w:r>
            <w:r w:rsidRPr="00D51870">
              <w:rPr>
                <w:lang w:val="es-ES_tradnl"/>
              </w:rPr>
              <w:t>.</w:t>
            </w:r>
          </w:p>
        </w:tc>
        <w:tc>
          <w:tcPr>
            <w:tcW w:w="2103" w:type="dxa"/>
          </w:tcPr>
          <w:p w14:paraId="4CEE9A88" w14:textId="7E3718D7"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usuario hace </w:t>
            </w:r>
            <w:r w:rsidR="00EB13F9" w:rsidRPr="00D51870">
              <w:rPr>
                <w:lang w:val="es-ES_tradnl"/>
              </w:rPr>
              <w:t>clic</w:t>
            </w:r>
            <w:r w:rsidRPr="00D51870">
              <w:rPr>
                <w:lang w:val="es-ES_tradnl"/>
              </w:rPr>
              <w:t xml:space="preserve"> en el producto que desea visualizar.</w:t>
            </w:r>
          </w:p>
          <w:p w14:paraId="24879FBB" w14:textId="65EFE5AD" w:rsidR="00431F8D"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2. El sistema muestra el producto junto a todos sus datos.</w:t>
            </w:r>
          </w:p>
        </w:tc>
        <w:tc>
          <w:tcPr>
            <w:tcW w:w="1832" w:type="dxa"/>
          </w:tcPr>
          <w:p w14:paraId="020798F6" w14:textId="0F80EA3B" w:rsidR="00577A87" w:rsidRPr="00D51870" w:rsidRDefault="00431F8D"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676" w:type="dxa"/>
          </w:tcPr>
          <w:p w14:paraId="7883C88A" w14:textId="7CC91DB8"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Pr="00D51870" w:rsidRDefault="00577A87" w:rsidP="0039189F">
            <w:pPr>
              <w:rPr>
                <w:lang w:val="es-ES_tradnl"/>
              </w:rPr>
            </w:pPr>
            <w:r w:rsidRPr="00D51870">
              <w:rPr>
                <w:lang w:val="es-ES_tradnl"/>
              </w:rPr>
              <w:t>Visualizar comercio</w:t>
            </w:r>
          </w:p>
        </w:tc>
        <w:tc>
          <w:tcPr>
            <w:tcW w:w="1784" w:type="dxa"/>
          </w:tcPr>
          <w:p w14:paraId="7CA280C7" w14:textId="518D846F" w:rsidR="00577A87" w:rsidRPr="00D51870" w:rsidRDefault="007204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haber tecleado el nombre del comercio y accedido al mismo.</w:t>
            </w:r>
          </w:p>
        </w:tc>
        <w:tc>
          <w:tcPr>
            <w:tcW w:w="2103" w:type="dxa"/>
          </w:tcPr>
          <w:p w14:paraId="27FEF2F6" w14:textId="77777777" w:rsidR="00577A87"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nombre del comercio.</w:t>
            </w:r>
          </w:p>
          <w:p w14:paraId="01334370" w14:textId="0D5C6A90" w:rsidR="00EA4603"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r w:rsidR="0084430A" w:rsidRPr="00D51870">
              <w:rPr>
                <w:lang w:val="es-ES_tradnl"/>
              </w:rPr>
              <w:t>.</w:t>
            </w:r>
          </w:p>
        </w:tc>
        <w:tc>
          <w:tcPr>
            <w:tcW w:w="1832" w:type="dxa"/>
          </w:tcPr>
          <w:p w14:paraId="26AEDDF4" w14:textId="2BF0507A" w:rsidR="00577A87" w:rsidRPr="00D51870" w:rsidRDefault="0072049F"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Obtiene el comercio que se ha tecleado.</w:t>
            </w:r>
          </w:p>
        </w:tc>
        <w:tc>
          <w:tcPr>
            <w:tcW w:w="1676" w:type="dxa"/>
          </w:tcPr>
          <w:p w14:paraId="1D85B14F" w14:textId="3F7EBF66" w:rsidR="00577A87" w:rsidRPr="00D51870" w:rsidRDefault="0084430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577A87" w:rsidRPr="00D51870"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Pr="00D51870" w:rsidRDefault="00577A87" w:rsidP="0039189F">
            <w:pPr>
              <w:rPr>
                <w:lang w:val="es-ES_tradnl"/>
              </w:rPr>
            </w:pPr>
            <w:r w:rsidRPr="00D51870">
              <w:rPr>
                <w:lang w:val="es-ES_tradnl"/>
              </w:rPr>
              <w:t>Buscar producto</w:t>
            </w:r>
          </w:p>
        </w:tc>
        <w:tc>
          <w:tcPr>
            <w:tcW w:w="1784" w:type="dxa"/>
          </w:tcPr>
          <w:p w14:paraId="0038E353" w14:textId="790E0E5B" w:rsidR="00577A87" w:rsidRPr="00D51870" w:rsidRDefault="002A221A"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 tecleado.</w:t>
            </w:r>
          </w:p>
        </w:tc>
        <w:tc>
          <w:tcPr>
            <w:tcW w:w="2103" w:type="dxa"/>
          </w:tcPr>
          <w:p w14:paraId="47DBD505" w14:textId="77777777"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 un producto</w:t>
            </w:r>
          </w:p>
          <w:p w14:paraId="0F9B05F2" w14:textId="77777777"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21759071" w14:textId="2CD76014"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producto buscado.</w:t>
            </w:r>
          </w:p>
        </w:tc>
        <w:tc>
          <w:tcPr>
            <w:tcW w:w="1832" w:type="dxa"/>
          </w:tcPr>
          <w:p w14:paraId="3632F5C0" w14:textId="377ECF6E" w:rsidR="00577A87" w:rsidRPr="00D51870" w:rsidRDefault="002A221A"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el producto tecleado por el usuario.</w:t>
            </w:r>
          </w:p>
        </w:tc>
        <w:tc>
          <w:tcPr>
            <w:tcW w:w="1676" w:type="dxa"/>
          </w:tcPr>
          <w:p w14:paraId="5C0A9F8A" w14:textId="1829500A"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no se ha encontrado el producto buscado, vuelve al paso 1</w:t>
            </w:r>
            <w:r w:rsidR="0031717E" w:rsidRPr="00D51870">
              <w:rPr>
                <w:lang w:val="es-ES_tradnl"/>
              </w:rPr>
              <w:t>.</w:t>
            </w:r>
          </w:p>
        </w:tc>
      </w:tr>
      <w:tr w:rsidR="00577A87" w:rsidRPr="00D51870"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Pr="00D51870" w:rsidRDefault="00EA62CC" w:rsidP="0039189F">
            <w:pPr>
              <w:rPr>
                <w:lang w:val="es-ES_tradnl"/>
              </w:rPr>
            </w:pPr>
            <w:r w:rsidRPr="00D51870">
              <w:rPr>
                <w:lang w:val="es-ES_tradnl"/>
              </w:rPr>
              <w:t>Buscar comercio</w:t>
            </w:r>
          </w:p>
        </w:tc>
        <w:tc>
          <w:tcPr>
            <w:tcW w:w="1784" w:type="dxa"/>
          </w:tcPr>
          <w:p w14:paraId="1696ADE8" w14:textId="1DBB7166" w:rsidR="00577A87" w:rsidRPr="00D51870" w:rsidRDefault="00D25C02"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existen precondiciones.</w:t>
            </w:r>
          </w:p>
        </w:tc>
        <w:tc>
          <w:tcPr>
            <w:tcW w:w="2103" w:type="dxa"/>
          </w:tcPr>
          <w:p w14:paraId="435F8018" w14:textId="77777777" w:rsidR="00577A87"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10370A12" w14:textId="77777777"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2D9A65AA" w14:textId="014A8A4A"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32" w:type="dxa"/>
          </w:tcPr>
          <w:p w14:paraId="173AF012" w14:textId="692CF097" w:rsidR="00577A87" w:rsidRPr="00D51870" w:rsidRDefault="00B2306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muestra el comercio tecleado correctamente.</w:t>
            </w:r>
          </w:p>
        </w:tc>
        <w:tc>
          <w:tcPr>
            <w:tcW w:w="1676" w:type="dxa"/>
          </w:tcPr>
          <w:p w14:paraId="4B1896B0" w14:textId="7B23E7C5" w:rsidR="00577A87" w:rsidRPr="00D51870" w:rsidRDefault="00B2306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EA62CC" w:rsidRPr="00D51870"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Pr="00D51870" w:rsidRDefault="00EA62CC" w:rsidP="0039189F">
            <w:pPr>
              <w:rPr>
                <w:lang w:val="es-ES_tradnl"/>
              </w:rPr>
            </w:pPr>
            <w:r w:rsidRPr="00D51870">
              <w:rPr>
                <w:lang w:val="es-ES_tradnl"/>
              </w:rPr>
              <w:t>Aceptar solicitud</w:t>
            </w:r>
          </w:p>
        </w:tc>
        <w:tc>
          <w:tcPr>
            <w:tcW w:w="1784" w:type="dxa"/>
          </w:tcPr>
          <w:p w14:paraId="3D3C7C4A" w14:textId="6B612FEE" w:rsidR="00EA62CC" w:rsidRPr="00D51870" w:rsidRDefault="00E51256" w:rsidP="00E5125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La solicitud debe haber sido rellenada y </w:t>
            </w:r>
            <w:r w:rsidRPr="00D51870">
              <w:rPr>
                <w:lang w:val="es-ES_tradnl"/>
              </w:rPr>
              <w:lastRenderedPageBreak/>
              <w:t>enviada por el comercio</w:t>
            </w:r>
            <w:r w:rsidRPr="00D51870">
              <w:rPr>
                <w:lang w:val="es-ES_tradnl"/>
              </w:rPr>
              <w:t> </w:t>
            </w:r>
          </w:p>
        </w:tc>
        <w:tc>
          <w:tcPr>
            <w:tcW w:w="2103" w:type="dxa"/>
          </w:tcPr>
          <w:p w14:paraId="44910FE1" w14:textId="77777777"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administrador comprueba los </w:t>
            </w:r>
            <w:r w:rsidRPr="00D51870">
              <w:rPr>
                <w:lang w:val="es-ES_tradnl"/>
              </w:rPr>
              <w:lastRenderedPageBreak/>
              <w:t>datos introducidos en la solicitud.</w:t>
            </w:r>
          </w:p>
          <w:p w14:paraId="5478E857" w14:textId="5087FB6F" w:rsidR="00E51256"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verifican todos los datos comprobando que son correctos, aprobando la solicitud.</w:t>
            </w:r>
          </w:p>
        </w:tc>
        <w:tc>
          <w:tcPr>
            <w:tcW w:w="1832" w:type="dxa"/>
          </w:tcPr>
          <w:p w14:paraId="3D763A0E" w14:textId="1E33485D" w:rsidR="00EA62CC" w:rsidRPr="00D51870" w:rsidRDefault="00E51256"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La solicitud es aprobada por el administrador, </w:t>
            </w:r>
            <w:r w:rsidRPr="00D51870">
              <w:rPr>
                <w:lang w:val="es-ES_tradnl"/>
              </w:rPr>
              <w:lastRenderedPageBreak/>
              <w:t>dándole acceso a la plataforma al comercio con un usuario y una contraseña que se le proporcionará por correo.</w:t>
            </w:r>
          </w:p>
        </w:tc>
        <w:tc>
          <w:tcPr>
            <w:tcW w:w="1676" w:type="dxa"/>
          </w:tcPr>
          <w:p w14:paraId="7B9E0CDD" w14:textId="2C780AD5"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No consta.</w:t>
            </w:r>
          </w:p>
        </w:tc>
      </w:tr>
      <w:tr w:rsidR="00EA62CC" w:rsidRPr="00D51870"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Pr="00D51870" w:rsidRDefault="00EA62CC" w:rsidP="0039189F">
            <w:pPr>
              <w:rPr>
                <w:lang w:val="es-ES_tradnl"/>
              </w:rPr>
            </w:pPr>
            <w:r w:rsidRPr="00D51870">
              <w:rPr>
                <w:lang w:val="es-ES_tradnl"/>
              </w:rPr>
              <w:t>Crear comercio</w:t>
            </w:r>
          </w:p>
        </w:tc>
        <w:tc>
          <w:tcPr>
            <w:tcW w:w="1784" w:type="dxa"/>
          </w:tcPr>
          <w:p w14:paraId="67ACC8B7" w14:textId="3C7F1A6F" w:rsidR="00EA62CC" w:rsidRPr="00D51870" w:rsidRDefault="001F763D"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del comercio debe haber sido aceptada.</w:t>
            </w:r>
          </w:p>
        </w:tc>
        <w:tc>
          <w:tcPr>
            <w:tcW w:w="2103" w:type="dxa"/>
          </w:tcPr>
          <w:p w14:paraId="7E0BD47F"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introduce los datos del comercio que provienen de la solicitud.</w:t>
            </w:r>
          </w:p>
          <w:p w14:paraId="08FCB9B0" w14:textId="77777777"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los datos.</w:t>
            </w:r>
          </w:p>
          <w:p w14:paraId="6A9CF044" w14:textId="22AAE643"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Los datos son introducidos satisfactoriamente en la base de datos del servidor.</w:t>
            </w:r>
          </w:p>
        </w:tc>
        <w:tc>
          <w:tcPr>
            <w:tcW w:w="1832" w:type="dxa"/>
          </w:tcPr>
          <w:p w14:paraId="21BA4E1A" w14:textId="1CF10E7D"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creado y está listo para su uso.</w:t>
            </w:r>
          </w:p>
        </w:tc>
        <w:tc>
          <w:tcPr>
            <w:tcW w:w="1676" w:type="dxa"/>
          </w:tcPr>
          <w:p w14:paraId="0352F66B" w14:textId="04A7F540"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Pr="00D51870" w:rsidRDefault="00EA62CC" w:rsidP="0039189F">
            <w:pPr>
              <w:rPr>
                <w:lang w:val="es-ES_tradnl"/>
              </w:rPr>
            </w:pPr>
            <w:r w:rsidRPr="00D51870">
              <w:rPr>
                <w:lang w:val="es-ES_tradnl"/>
              </w:rPr>
              <w:t>Eliminar comercio</w:t>
            </w:r>
          </w:p>
        </w:tc>
        <w:tc>
          <w:tcPr>
            <w:tcW w:w="1784" w:type="dxa"/>
          </w:tcPr>
          <w:p w14:paraId="5004354B" w14:textId="4D157FA5"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estar registrado en la base de datos.</w:t>
            </w:r>
          </w:p>
        </w:tc>
        <w:tc>
          <w:tcPr>
            <w:tcW w:w="2103" w:type="dxa"/>
          </w:tcPr>
          <w:p w14:paraId="6002B81A"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administrador da la orden de eliminación de la tupla correspondiente al comercio en la base de datos.</w:t>
            </w:r>
          </w:p>
          <w:p w14:paraId="4C7D5BFB" w14:textId="6FB9294B"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la tupla correspondiente con éxito.</w:t>
            </w:r>
          </w:p>
        </w:tc>
        <w:tc>
          <w:tcPr>
            <w:tcW w:w="1832" w:type="dxa"/>
          </w:tcPr>
          <w:p w14:paraId="003E8EF1" w14:textId="5D87702B"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es eliminado del sistema, perdiendo el acceso a la aplicación.</w:t>
            </w:r>
          </w:p>
        </w:tc>
        <w:tc>
          <w:tcPr>
            <w:tcW w:w="1676" w:type="dxa"/>
          </w:tcPr>
          <w:p w14:paraId="7AFE7675" w14:textId="7246E6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Pr="00D51870" w:rsidRDefault="00EA62CC" w:rsidP="0039189F">
            <w:pPr>
              <w:rPr>
                <w:lang w:val="es-ES_tradnl"/>
              </w:rPr>
            </w:pPr>
            <w:r w:rsidRPr="00D51870">
              <w:rPr>
                <w:lang w:val="es-ES_tradnl"/>
              </w:rPr>
              <w:t>Actualizar comercio</w:t>
            </w:r>
          </w:p>
        </w:tc>
        <w:tc>
          <w:tcPr>
            <w:tcW w:w="1784" w:type="dxa"/>
          </w:tcPr>
          <w:p w14:paraId="6A6DE960" w14:textId="08610A48" w:rsidR="00EA62CC" w:rsidRPr="00D51870" w:rsidRDefault="001058EE"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registro en la base de datos.</w:t>
            </w:r>
          </w:p>
        </w:tc>
        <w:tc>
          <w:tcPr>
            <w:tcW w:w="2103" w:type="dxa"/>
          </w:tcPr>
          <w:p w14:paraId="60829778"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modifica la tupla del comercio correspondiente.</w:t>
            </w:r>
          </w:p>
          <w:p w14:paraId="159EF6B2" w14:textId="78DD0161"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es actualizado con los nuevos datos.</w:t>
            </w:r>
          </w:p>
        </w:tc>
        <w:tc>
          <w:tcPr>
            <w:tcW w:w="1832" w:type="dxa"/>
          </w:tcPr>
          <w:p w14:paraId="0E6AD6F2" w14:textId="0B7580B8"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actualizado con los nuevos datos introducidos.</w:t>
            </w:r>
          </w:p>
        </w:tc>
        <w:tc>
          <w:tcPr>
            <w:tcW w:w="1676" w:type="dxa"/>
          </w:tcPr>
          <w:p w14:paraId="33C4B1F2" w14:textId="502F47CA"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Pr="00D51870" w:rsidRDefault="00EA62CC" w:rsidP="0039189F">
            <w:pPr>
              <w:rPr>
                <w:lang w:val="es-ES_tradnl"/>
              </w:rPr>
            </w:pPr>
            <w:r w:rsidRPr="00D51870">
              <w:rPr>
                <w:lang w:val="es-ES_tradnl"/>
              </w:rPr>
              <w:t>Rechazar solicitud</w:t>
            </w:r>
          </w:p>
        </w:tc>
        <w:tc>
          <w:tcPr>
            <w:tcW w:w="1784" w:type="dxa"/>
          </w:tcPr>
          <w:p w14:paraId="17B66A7C" w14:textId="3EAB0620"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debe haber sido realizada por el comercio y comprobada por el administrador.</w:t>
            </w:r>
            <w:r w:rsidRPr="00D51870">
              <w:rPr>
                <w:lang w:val="es-ES_tradnl"/>
              </w:rPr>
              <w:t> </w:t>
            </w:r>
          </w:p>
        </w:tc>
        <w:tc>
          <w:tcPr>
            <w:tcW w:w="2103" w:type="dxa"/>
          </w:tcPr>
          <w:p w14:paraId="26EF15F1"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Se verifican los datos de la solicitud.</w:t>
            </w:r>
          </w:p>
          <w:p w14:paraId="4C1FDCCE" w14:textId="058716EE"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comprueba que hay datos erróneos, por lo que rechaza la solicitud.</w:t>
            </w:r>
          </w:p>
        </w:tc>
        <w:tc>
          <w:tcPr>
            <w:tcW w:w="1832" w:type="dxa"/>
          </w:tcPr>
          <w:p w14:paraId="7D66A8CB" w14:textId="498CBDC0"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es rechazada por el administrador.</w:t>
            </w:r>
          </w:p>
        </w:tc>
        <w:tc>
          <w:tcPr>
            <w:tcW w:w="1676" w:type="dxa"/>
          </w:tcPr>
          <w:p w14:paraId="66666B68" w14:textId="415D28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Pr="00D51870" w:rsidRDefault="00EA62CC" w:rsidP="0039189F">
            <w:pPr>
              <w:rPr>
                <w:lang w:val="es-ES_tradnl"/>
              </w:rPr>
            </w:pPr>
            <w:r w:rsidRPr="00D51870">
              <w:rPr>
                <w:lang w:val="es-ES_tradnl"/>
              </w:rPr>
              <w:lastRenderedPageBreak/>
              <w:t>Comprobar solicitud</w:t>
            </w:r>
          </w:p>
        </w:tc>
        <w:tc>
          <w:tcPr>
            <w:tcW w:w="1784" w:type="dxa"/>
          </w:tcPr>
          <w:p w14:paraId="6092DFAD" w14:textId="73EFB9C1" w:rsidR="00EA62CC" w:rsidRPr="00D51870" w:rsidRDefault="009479DA"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debe haber sido rellenada y enviada por el comercio</w:t>
            </w:r>
          </w:p>
        </w:tc>
        <w:tc>
          <w:tcPr>
            <w:tcW w:w="2103" w:type="dxa"/>
          </w:tcPr>
          <w:p w14:paraId="4F1384C2" w14:textId="77777777" w:rsidR="00EA62CC"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comprueba los datos enviados del comercio por la solicitud.</w:t>
            </w:r>
          </w:p>
          <w:p w14:paraId="7D9BEAF4" w14:textId="5B1E35EC" w:rsidR="009479DA"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verifica que son correctos y aprueba la solicitud.</w:t>
            </w:r>
          </w:p>
        </w:tc>
        <w:tc>
          <w:tcPr>
            <w:tcW w:w="1832" w:type="dxa"/>
          </w:tcPr>
          <w:p w14:paraId="61917D30" w14:textId="4EE6EE30" w:rsidR="00EA62CC" w:rsidRPr="00D51870" w:rsidRDefault="009479D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es resuelta por el administrador.</w:t>
            </w:r>
          </w:p>
        </w:tc>
        <w:tc>
          <w:tcPr>
            <w:tcW w:w="1676" w:type="dxa"/>
          </w:tcPr>
          <w:p w14:paraId="257C7FAB" w14:textId="10B93166" w:rsidR="00EA62CC" w:rsidRPr="00D51870" w:rsidRDefault="009479DA" w:rsidP="00254DFE">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717A4A7A" w14:textId="3EBA9CF3" w:rsidR="00DE51DA" w:rsidRPr="00D51870" w:rsidRDefault="00254DFE" w:rsidP="00B73A2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7</w:t>
      </w:r>
      <w:r w:rsidRPr="00D51870">
        <w:rPr>
          <w:i/>
          <w:iCs w:val="0"/>
          <w:lang w:val="es-ES_tradnl"/>
        </w:rPr>
        <w:fldChar w:fldCharType="end"/>
      </w:r>
      <w:r w:rsidRPr="00D51870">
        <w:rPr>
          <w:i/>
          <w:iCs w:val="0"/>
          <w:lang w:val="es-ES_tradnl"/>
        </w:rPr>
        <w:t>. Casos de uso del administrador.</w:t>
      </w:r>
    </w:p>
    <w:p w14:paraId="6C29B0F9" w14:textId="77777777" w:rsidR="00B73A20" w:rsidRPr="00D51870" w:rsidRDefault="00B73A20" w:rsidP="00B73A20">
      <w:pPr>
        <w:rPr>
          <w:lang w:val="es-ES_tradnl"/>
        </w:rPr>
      </w:pPr>
    </w:p>
    <w:p w14:paraId="3AEEA86B" w14:textId="77777777" w:rsidR="00DE51DA" w:rsidRPr="00D51870" w:rsidRDefault="00DE51DA" w:rsidP="00DE51DA">
      <w:pPr>
        <w:pStyle w:val="Subcapitulo-Hijo"/>
        <w:rPr>
          <w:lang w:val="es-ES_tradnl"/>
        </w:rPr>
      </w:pPr>
      <w:bookmarkStart w:id="39" w:name="_Toc143454663"/>
      <w:r w:rsidRPr="00D51870">
        <w:rPr>
          <w:lang w:val="es-ES_tradnl"/>
        </w:rPr>
        <w:t>3.2.2 Comercio</w:t>
      </w:r>
      <w:bookmarkEnd w:id="39"/>
    </w:p>
    <w:p w14:paraId="0CD2E2D8" w14:textId="77777777" w:rsidR="00DE51DA" w:rsidRPr="00D51870" w:rsidRDefault="00DE51DA" w:rsidP="00043388">
      <w:pPr>
        <w:rPr>
          <w:lang w:val="es-ES_tradnl"/>
        </w:rPr>
      </w:pPr>
    </w:p>
    <w:p w14:paraId="48940389" w14:textId="029BA447" w:rsidR="00630C98" w:rsidRPr="00D51870" w:rsidRDefault="00DE51DA" w:rsidP="00630C98">
      <w:pPr>
        <w:keepNext/>
        <w:spacing w:line="360" w:lineRule="auto"/>
        <w:jc w:val="both"/>
        <w:rPr>
          <w:i/>
          <w:iCs/>
          <w:lang w:val="es-ES_tradnl"/>
        </w:rPr>
      </w:pPr>
      <w:r w:rsidRPr="00D51870">
        <w:rPr>
          <w:lang w:val="es-ES_tradnl"/>
        </w:rPr>
        <w:t xml:space="preserve">Se procede a </w:t>
      </w:r>
      <w:r w:rsidR="00081B9F" w:rsidRPr="00D51870">
        <w:rPr>
          <w:lang w:val="es-ES_tradnl"/>
        </w:rPr>
        <w:t xml:space="preserve">detallar </w:t>
      </w:r>
      <w:r w:rsidR="00043388" w:rsidRPr="00D51870">
        <w:rPr>
          <w:lang w:val="es-ES_tradnl"/>
        </w:rPr>
        <w:t>los casos de uso del usuario comercio</w:t>
      </w:r>
      <w:r w:rsidR="004432B4" w:rsidRPr="00D51870">
        <w:rPr>
          <w:lang w:val="es-ES_tradnl"/>
        </w:rPr>
        <w:t xml:space="preserve">, representando las relaciones que establecen los distintos casos de uso junto </w:t>
      </w:r>
      <w:r w:rsidR="00AD175E">
        <w:rPr>
          <w:lang w:val="es-ES_tradnl"/>
        </w:rPr>
        <w:t xml:space="preserve">a </w:t>
      </w:r>
      <w:r w:rsidR="004432B4" w:rsidRPr="00D51870">
        <w:rPr>
          <w:lang w:val="es-ES_tradnl"/>
        </w:rPr>
        <w:t xml:space="preserve">las relaciones de inclusión que </w:t>
      </w:r>
      <w:r w:rsidR="00EB13F9" w:rsidRPr="00D51870">
        <w:rPr>
          <w:lang w:val="es-ES_tradnl"/>
        </w:rPr>
        <w:t xml:space="preserve">se </w:t>
      </w:r>
      <w:r w:rsidR="004432B4" w:rsidRPr="00D51870">
        <w:rPr>
          <w:lang w:val="es-ES_tradnl"/>
        </w:rPr>
        <w:t>establec</w:t>
      </w:r>
      <w:r w:rsidR="00EB13F9" w:rsidRPr="00D51870">
        <w:rPr>
          <w:lang w:val="es-ES_tradnl"/>
        </w:rPr>
        <w:t>en</w:t>
      </w:r>
      <w:r w:rsidR="004432B4" w:rsidRPr="00D51870">
        <w:rPr>
          <w:lang w:val="es-ES_tradnl"/>
        </w:rPr>
        <w:t xml:space="preserve"> si así procede</w:t>
      </w:r>
      <w:r w:rsidR="00043388" w:rsidRPr="00D51870">
        <w:rPr>
          <w:lang w:val="es-ES_tradnl"/>
        </w:rPr>
        <w:t>. Como se hizo con el administrador, se detallarán al completo los casos de uso que se han realizado a partir de los requisitos funcionales de este usuario.</w:t>
      </w:r>
      <w:r w:rsidR="00EB13F9" w:rsidRPr="00D51870">
        <w:rPr>
          <w:lang w:val="es-ES_tradnl"/>
        </w:rPr>
        <w:t xml:space="preserve"> Para apoyar la explicación de estos casos de uso, se proporciona la </w:t>
      </w:r>
      <w:r w:rsidR="00EB13F9" w:rsidRPr="00D51870">
        <w:rPr>
          <w:i/>
          <w:iCs/>
          <w:lang w:val="es-ES_tradnl"/>
        </w:rPr>
        <w:t xml:space="preserve">Figura </w:t>
      </w:r>
      <w:r w:rsidR="00630C98" w:rsidRPr="00D51870">
        <w:rPr>
          <w:i/>
          <w:iCs/>
          <w:lang w:val="es-ES_tradnl"/>
        </w:rPr>
        <w:t>8</w:t>
      </w:r>
      <w:del w:id="40" w:author="Francisco José Jaime" w:date="2023-08-15T19:35:00Z">
        <w:r w:rsidR="00630C98" w:rsidRPr="00D51870" w:rsidDel="00AD175E">
          <w:rPr>
            <w:i/>
            <w:iCs/>
            <w:lang w:val="es-ES_tradnl"/>
          </w:rPr>
          <w:delText>,</w:delText>
        </w:r>
      </w:del>
      <w:r w:rsidR="00630C98" w:rsidRPr="00D51870">
        <w:rPr>
          <w:i/>
          <w:iCs/>
          <w:lang w:val="es-ES_tradnl"/>
        </w:rPr>
        <w:t xml:space="preserve"> </w:t>
      </w:r>
      <w:r w:rsidR="00AD175E">
        <w:rPr>
          <w:lang w:val="es-ES_tradnl"/>
        </w:rPr>
        <w:t>(realizada con</w:t>
      </w:r>
      <w:r w:rsidR="00AD175E" w:rsidRPr="00D51870">
        <w:rPr>
          <w:lang w:val="es-ES_tradnl"/>
        </w:rPr>
        <w:t xml:space="preserve"> </w:t>
      </w:r>
      <w:r w:rsidR="00AD175E">
        <w:rPr>
          <w:lang w:val="es-ES_tradnl"/>
        </w:rPr>
        <w:t xml:space="preserve">la herramienta </w:t>
      </w:r>
      <w:r w:rsidR="00630C98" w:rsidRPr="00D51870">
        <w:rPr>
          <w:lang w:val="es-ES_tradnl"/>
        </w:rPr>
        <w:t xml:space="preserve">Visual </w:t>
      </w:r>
      <w:proofErr w:type="spellStart"/>
      <w:r w:rsidR="00630C98" w:rsidRPr="00D51870">
        <w:rPr>
          <w:lang w:val="es-ES_tradnl"/>
        </w:rPr>
        <w:t>Paradigm</w:t>
      </w:r>
      <w:proofErr w:type="spellEnd"/>
      <w:r w:rsidR="00AD175E">
        <w:rPr>
          <w:lang w:val="es-ES_tradnl"/>
        </w:rPr>
        <w:t>).</w:t>
      </w:r>
      <w:r w:rsidR="00081B9F" w:rsidRPr="00D51870">
        <w:rPr>
          <w:lang w:val="es-ES_tradnl"/>
        </w:rPr>
        <w:t xml:space="preserve"> </w:t>
      </w:r>
      <w:r w:rsidR="00AD175E">
        <w:rPr>
          <w:lang w:val="es-ES_tradnl"/>
        </w:rPr>
        <w:t>L</w:t>
      </w:r>
      <w:r w:rsidR="00081B9F" w:rsidRPr="00D51870">
        <w:rPr>
          <w:lang w:val="es-ES_tradnl"/>
        </w:rPr>
        <w:t xml:space="preserve">a </w:t>
      </w:r>
      <w:commentRangeStart w:id="41"/>
      <w:r w:rsidR="00081B9F" w:rsidRPr="00D51870">
        <w:rPr>
          <w:i/>
          <w:iCs/>
          <w:lang w:val="es-ES_tradnl"/>
        </w:rPr>
        <w:t xml:space="preserve">Figura </w:t>
      </w:r>
      <w:commentRangeEnd w:id="41"/>
      <w:r w:rsidR="00AD175E">
        <w:rPr>
          <w:rStyle w:val="Refdecomentario"/>
        </w:rPr>
        <w:commentReference w:id="41"/>
      </w:r>
      <w:r w:rsidR="00F24154">
        <w:rPr>
          <w:i/>
          <w:iCs/>
          <w:lang w:val="es-ES_tradnl"/>
        </w:rPr>
        <w:t>8</w:t>
      </w:r>
      <w:r w:rsidR="00081B9F" w:rsidRPr="00D51870">
        <w:rPr>
          <w:lang w:val="es-ES_tradnl"/>
        </w:rPr>
        <w:t xml:space="preserve"> detalla cada uno de los casos de uso </w:t>
      </w:r>
      <w:r w:rsidR="00AD175E">
        <w:rPr>
          <w:lang w:val="es-ES_tradnl"/>
        </w:rPr>
        <w:t>con</w:t>
      </w:r>
      <w:r w:rsidR="00081B9F" w:rsidRPr="00D51870">
        <w:rPr>
          <w:lang w:val="es-ES_tradnl"/>
        </w:rPr>
        <w:t xml:space="preserve"> l</w:t>
      </w:r>
      <w:r w:rsidR="00AD175E">
        <w:rPr>
          <w:lang w:val="es-ES_tradnl"/>
        </w:rPr>
        <w:t>o</w:t>
      </w:r>
      <w:r w:rsidR="00081B9F" w:rsidRPr="00D51870">
        <w:rPr>
          <w:lang w:val="es-ES_tradnl"/>
        </w:rPr>
        <w:t xml:space="preserve">s que interactúa el </w:t>
      </w:r>
      <w:r w:rsidR="00AD175E">
        <w:rPr>
          <w:lang w:val="es-ES_tradnl"/>
        </w:rPr>
        <w:t>actor</w:t>
      </w:r>
      <w:r w:rsidR="00AD175E" w:rsidRPr="00D51870">
        <w:rPr>
          <w:lang w:val="es-ES_tradnl"/>
        </w:rPr>
        <w:t xml:space="preserve"> </w:t>
      </w:r>
      <w:r w:rsidR="00081B9F" w:rsidRPr="00D51870">
        <w:rPr>
          <w:lang w:val="es-ES_tradnl"/>
        </w:rPr>
        <w:t>comercio</w:t>
      </w:r>
      <w:r w:rsidR="00EB13F9" w:rsidRPr="00D51870">
        <w:rPr>
          <w:i/>
          <w:iCs/>
          <w:lang w:val="es-ES_tradnl"/>
        </w:rPr>
        <w:t>.</w:t>
      </w:r>
    </w:p>
    <w:p w14:paraId="52D11CBC" w14:textId="77E9349B" w:rsidR="00EB13F9" w:rsidRPr="00D51870" w:rsidRDefault="00EB13F9" w:rsidP="00630C98">
      <w:pPr>
        <w:keepNext/>
        <w:spacing w:line="360" w:lineRule="auto"/>
        <w:jc w:val="both"/>
        <w:rPr>
          <w:lang w:val="es-ES_tradnl"/>
        </w:rPr>
      </w:pPr>
      <w:r w:rsidRPr="00D51870">
        <w:rPr>
          <w:i/>
          <w:iCs/>
          <w:noProof/>
          <w:lang w:val="es-ES_tradnl"/>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3151B477" w:rsidR="00043388" w:rsidRPr="00D51870" w:rsidRDefault="00EB13F9" w:rsidP="00EB13F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8</w:t>
      </w:r>
      <w:r w:rsidRPr="00D51870">
        <w:rPr>
          <w:i/>
          <w:iCs w:val="0"/>
          <w:lang w:val="es-ES_tradnl"/>
        </w:rPr>
        <w:fldChar w:fldCharType="end"/>
      </w:r>
      <w:r w:rsidRPr="00D51870">
        <w:rPr>
          <w:i/>
          <w:iCs w:val="0"/>
          <w:lang w:val="es-ES_tradnl"/>
        </w:rPr>
        <w:t xml:space="preserve">. Visualización de casos de uso del </w:t>
      </w:r>
      <w:r w:rsidR="0092594E" w:rsidRPr="00D51870">
        <w:rPr>
          <w:i/>
          <w:iCs w:val="0"/>
          <w:lang w:val="es-ES_tradnl"/>
        </w:rPr>
        <w:t>usuario comercio.</w:t>
      </w:r>
    </w:p>
    <w:p w14:paraId="7B432282" w14:textId="77777777" w:rsidR="0092594E" w:rsidRPr="00D51870" w:rsidRDefault="0092594E" w:rsidP="0092594E">
      <w:pPr>
        <w:rPr>
          <w:lang w:val="es-ES_tradnl"/>
        </w:rPr>
      </w:pPr>
    </w:p>
    <w:p w14:paraId="7CF61A66" w14:textId="77777777" w:rsidR="0092594E" w:rsidRPr="00D51870" w:rsidRDefault="0092594E" w:rsidP="0092594E">
      <w:pPr>
        <w:rPr>
          <w:lang w:val="es-ES_tradnl"/>
        </w:rPr>
      </w:pPr>
    </w:p>
    <w:p w14:paraId="5A43D472" w14:textId="77777777" w:rsidR="0092594E" w:rsidRPr="00D51870" w:rsidRDefault="0092594E" w:rsidP="0092594E">
      <w:pPr>
        <w:rPr>
          <w:lang w:val="es-ES_tradnl"/>
        </w:rPr>
      </w:pPr>
    </w:p>
    <w:p w14:paraId="07385F24" w14:textId="77777777" w:rsidR="0092594E" w:rsidRPr="00D51870" w:rsidRDefault="0092594E" w:rsidP="0092594E">
      <w:pPr>
        <w:rPr>
          <w:lang w:val="es-ES_tradnl"/>
        </w:rPr>
      </w:pPr>
    </w:p>
    <w:tbl>
      <w:tblPr>
        <w:tblStyle w:val="Tablaconcuadrcula4-nfasis1"/>
        <w:tblW w:w="0" w:type="auto"/>
        <w:tblLook w:val="04A0" w:firstRow="1" w:lastRow="0" w:firstColumn="1" w:lastColumn="0" w:noHBand="0" w:noVBand="1"/>
      </w:tblPr>
      <w:tblGrid>
        <w:gridCol w:w="1637"/>
        <w:gridCol w:w="1782"/>
        <w:gridCol w:w="2103"/>
        <w:gridCol w:w="1832"/>
        <w:gridCol w:w="1700"/>
      </w:tblGrid>
      <w:tr w:rsidR="00E86FBC" w:rsidRPr="00D51870" w14:paraId="439F03C0" w14:textId="77777777" w:rsidTr="008A4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Pr="00D51870" w:rsidRDefault="00E86FBC" w:rsidP="00EB13F9">
            <w:pPr>
              <w:spacing w:line="360" w:lineRule="auto"/>
              <w:jc w:val="center"/>
              <w:rPr>
                <w:lang w:val="es-ES_tradnl"/>
              </w:rPr>
            </w:pPr>
            <w:commentRangeStart w:id="42"/>
            <w:r w:rsidRPr="00D51870">
              <w:rPr>
                <w:lang w:val="es-ES_tradnl"/>
              </w:rPr>
              <w:t>Nombre</w:t>
            </w:r>
          </w:p>
        </w:tc>
        <w:tc>
          <w:tcPr>
            <w:tcW w:w="1811" w:type="dxa"/>
          </w:tcPr>
          <w:p w14:paraId="571C939E" w14:textId="0C9349C5"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7E57E5C4" w14:textId="6817244A"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0D169A73" w14:textId="086B1AF4"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72FE633" w14:textId="35DF7A40"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9A4952" w:rsidRPr="00D51870" w14:paraId="7A565F08"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Pr="00D51870" w:rsidRDefault="009A4952" w:rsidP="00043388">
            <w:pPr>
              <w:spacing w:line="360" w:lineRule="auto"/>
              <w:rPr>
                <w:lang w:val="es-ES_tradnl"/>
              </w:rPr>
            </w:pPr>
            <w:r w:rsidRPr="00D51870">
              <w:rPr>
                <w:lang w:val="es-ES_tradnl"/>
              </w:rPr>
              <w:t>Actualizar producto</w:t>
            </w:r>
          </w:p>
        </w:tc>
        <w:tc>
          <w:tcPr>
            <w:tcW w:w="1811" w:type="dxa"/>
          </w:tcPr>
          <w:p w14:paraId="6A3D2A77" w14:textId="3FFFC59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haberse creado.</w:t>
            </w:r>
          </w:p>
        </w:tc>
        <w:tc>
          <w:tcPr>
            <w:tcW w:w="1811" w:type="dxa"/>
          </w:tcPr>
          <w:p w14:paraId="2DFE82C1" w14:textId="466D1729" w:rsidR="009A4952"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hace clic en el nombre del producto.</w:t>
            </w:r>
          </w:p>
          <w:p w14:paraId="16591C3E"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pulsa el botón de edición.</w:t>
            </w:r>
          </w:p>
          <w:p w14:paraId="78C53A8F"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comercio cambia los datos que deseen ser editados.</w:t>
            </w:r>
          </w:p>
          <w:p w14:paraId="50F3A02A"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comercio guarda los cambios.</w:t>
            </w:r>
          </w:p>
          <w:p w14:paraId="1B20BDF8"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sistema valida si los datos son correctos.</w:t>
            </w:r>
          </w:p>
          <w:p w14:paraId="4792FC29" w14:textId="7CAA3039"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6. Los datos son actualizados con éxito.</w:t>
            </w:r>
          </w:p>
        </w:tc>
        <w:tc>
          <w:tcPr>
            <w:tcW w:w="1811" w:type="dxa"/>
          </w:tcPr>
          <w:p w14:paraId="6CE07E11" w14:textId="2F56B91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actualizado con los nuevos datos.</w:t>
            </w:r>
          </w:p>
        </w:tc>
        <w:tc>
          <w:tcPr>
            <w:tcW w:w="1811" w:type="dxa"/>
          </w:tcPr>
          <w:p w14:paraId="7B5155D2" w14:textId="1E1D3EA4"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5.a. Error, datos incorrectos introducidos, vuelve al paso 1.</w:t>
            </w:r>
          </w:p>
        </w:tc>
      </w:tr>
      <w:tr w:rsidR="009A4952" w:rsidRPr="00D51870" w14:paraId="6B26C6BC"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Pr="00D51870" w:rsidRDefault="009A4952" w:rsidP="00043388">
            <w:pPr>
              <w:spacing w:line="360" w:lineRule="auto"/>
              <w:rPr>
                <w:lang w:val="es-ES_tradnl"/>
              </w:rPr>
            </w:pPr>
            <w:r w:rsidRPr="00D51870">
              <w:rPr>
                <w:lang w:val="es-ES_tradnl"/>
              </w:rPr>
              <w:t>Crear producto</w:t>
            </w:r>
          </w:p>
        </w:tc>
        <w:tc>
          <w:tcPr>
            <w:tcW w:w="1811" w:type="dxa"/>
          </w:tcPr>
          <w:p w14:paraId="39541918" w14:textId="3CC843D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un usuario comercio.</w:t>
            </w:r>
          </w:p>
        </w:tc>
        <w:tc>
          <w:tcPr>
            <w:tcW w:w="1811" w:type="dxa"/>
          </w:tcPr>
          <w:p w14:paraId="7C3612BF" w14:textId="7777777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comercio pulsa el botón de crear producto.</w:t>
            </w:r>
          </w:p>
          <w:p w14:paraId="0783393C"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Introduce los datos correspondientes al producto.</w:t>
            </w:r>
          </w:p>
          <w:p w14:paraId="3F387CB6"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3. El sistema valida los datos.</w:t>
            </w:r>
          </w:p>
          <w:p w14:paraId="6A5380AA" w14:textId="75E2F80B"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Los datos son correctos y el producto es creado satisfactoriamente.</w:t>
            </w:r>
          </w:p>
        </w:tc>
        <w:tc>
          <w:tcPr>
            <w:tcW w:w="1811" w:type="dxa"/>
          </w:tcPr>
          <w:p w14:paraId="207BD685" w14:textId="773A06D3"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producto es creado con los datos introducidos por el comercio.</w:t>
            </w:r>
          </w:p>
        </w:tc>
        <w:tc>
          <w:tcPr>
            <w:tcW w:w="1811" w:type="dxa"/>
          </w:tcPr>
          <w:p w14:paraId="49E18136" w14:textId="4D6FF32D"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3.a. Error, el formato del nombre no es válido. Vuelve al paso 2.</w:t>
            </w:r>
          </w:p>
        </w:tc>
      </w:tr>
      <w:tr w:rsidR="009A4952" w:rsidRPr="00D51870" w14:paraId="0F38C2FC"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Pr="00D51870" w:rsidRDefault="009A4952" w:rsidP="00043388">
            <w:pPr>
              <w:spacing w:line="360" w:lineRule="auto"/>
              <w:rPr>
                <w:lang w:val="es-ES_tradnl"/>
              </w:rPr>
            </w:pPr>
            <w:r w:rsidRPr="00D51870">
              <w:rPr>
                <w:lang w:val="es-ES_tradnl"/>
              </w:rPr>
              <w:t>Eliminar producto</w:t>
            </w:r>
          </w:p>
        </w:tc>
        <w:tc>
          <w:tcPr>
            <w:tcW w:w="1811" w:type="dxa"/>
          </w:tcPr>
          <w:p w14:paraId="431B0D68" w14:textId="12966A08"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usuario comercio.</w:t>
            </w:r>
          </w:p>
        </w:tc>
        <w:tc>
          <w:tcPr>
            <w:tcW w:w="1811" w:type="dxa"/>
          </w:tcPr>
          <w:p w14:paraId="52FE612C" w14:textId="77777777"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accede al producto pulsando en su nombre.</w:t>
            </w:r>
          </w:p>
          <w:p w14:paraId="72ABF177" w14:textId="48DFFF1E"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hace clic en el botón para eliminar.</w:t>
            </w:r>
          </w:p>
          <w:p w14:paraId="7FDE1882" w14:textId="544B0D92"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producto es eliminado tanto de la plataforma como de la base de datos del servidor.</w:t>
            </w:r>
          </w:p>
        </w:tc>
        <w:tc>
          <w:tcPr>
            <w:tcW w:w="1811" w:type="dxa"/>
          </w:tcPr>
          <w:p w14:paraId="065F293E" w14:textId="21EA58D3"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eliminado del sistema junto con sus datos</w:t>
            </w:r>
            <w:r w:rsidR="007D15C3" w:rsidRPr="00D51870">
              <w:rPr>
                <w:lang w:val="es-ES_tradnl"/>
              </w:rPr>
              <w:t>.</w:t>
            </w:r>
          </w:p>
        </w:tc>
        <w:tc>
          <w:tcPr>
            <w:tcW w:w="1811" w:type="dxa"/>
          </w:tcPr>
          <w:p w14:paraId="0BBDE64D" w14:textId="69B3F4B9"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2FA3B61D" w14:textId="77777777" w:rsidTr="008A4308">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Pr="00D51870" w:rsidRDefault="009A4952" w:rsidP="00043388">
            <w:pPr>
              <w:spacing w:line="360" w:lineRule="auto"/>
              <w:rPr>
                <w:lang w:val="es-ES_tradnl"/>
              </w:rPr>
            </w:pPr>
            <w:r w:rsidRPr="00D51870">
              <w:rPr>
                <w:lang w:val="es-ES_tradnl"/>
              </w:rPr>
              <w:t>Visualizar producto</w:t>
            </w:r>
          </w:p>
        </w:tc>
        <w:tc>
          <w:tcPr>
            <w:tcW w:w="1811" w:type="dxa"/>
          </w:tcPr>
          <w:p w14:paraId="2FBCCD98" w14:textId="2C5B3DC3"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786FEBFB" w14:textId="77777777"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79280872" w14:textId="5234B3F5"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0FD90184" w14:textId="1D7288D1"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31BE16C" w14:textId="2A089636"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79CE581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Pr="00D51870" w:rsidRDefault="009A4952" w:rsidP="00043388">
            <w:pPr>
              <w:spacing w:line="360" w:lineRule="auto"/>
              <w:rPr>
                <w:lang w:val="es-ES_tradnl"/>
              </w:rPr>
            </w:pPr>
            <w:r w:rsidRPr="00D51870">
              <w:rPr>
                <w:lang w:val="es-ES_tradnl"/>
              </w:rPr>
              <w:lastRenderedPageBreak/>
              <w:t>Buscar producto</w:t>
            </w:r>
          </w:p>
        </w:tc>
        <w:tc>
          <w:tcPr>
            <w:tcW w:w="1811" w:type="dxa"/>
          </w:tcPr>
          <w:p w14:paraId="315F7783" w14:textId="7952EC22"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99D3DA2" w14:textId="77777777"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780D9CF0" w14:textId="77777777"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3678AF29" w14:textId="3E3FA57D"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4EE4982D" w14:textId="1980DC88"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32AEDFD9" w14:textId="6D90FD39"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9A4952" w:rsidRPr="00D51870" w14:paraId="194C412E"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Pr="00D51870" w:rsidRDefault="009A4952" w:rsidP="00043388">
            <w:pPr>
              <w:spacing w:line="360" w:lineRule="auto"/>
              <w:rPr>
                <w:lang w:val="es-ES_tradnl"/>
              </w:rPr>
            </w:pPr>
            <w:r w:rsidRPr="00D51870">
              <w:rPr>
                <w:lang w:val="es-ES_tradnl"/>
              </w:rPr>
              <w:t>Actualizar perfil</w:t>
            </w:r>
          </w:p>
        </w:tc>
        <w:tc>
          <w:tcPr>
            <w:tcW w:w="1811" w:type="dxa"/>
          </w:tcPr>
          <w:p w14:paraId="75172F1C" w14:textId="509B9D66"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 la plataforma y visualizado su perfil.</w:t>
            </w:r>
          </w:p>
        </w:tc>
        <w:tc>
          <w:tcPr>
            <w:tcW w:w="1811" w:type="dxa"/>
          </w:tcPr>
          <w:p w14:paraId="27578D00" w14:textId="77777777"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613EFB14"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337109E"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46A5296C"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157745AD" w14:textId="0AC327B1"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perfil es actualizado satisfactoriamente.</w:t>
            </w:r>
          </w:p>
        </w:tc>
        <w:tc>
          <w:tcPr>
            <w:tcW w:w="1811" w:type="dxa"/>
          </w:tcPr>
          <w:p w14:paraId="1BB8C51B" w14:textId="5EAA5651"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perfil queda actualizado con los nuevos datos introducidos.</w:t>
            </w:r>
          </w:p>
        </w:tc>
        <w:tc>
          <w:tcPr>
            <w:tcW w:w="1811" w:type="dxa"/>
          </w:tcPr>
          <w:p w14:paraId="1A6E6CAF" w14:textId="36387343"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vuelve al paso 3.</w:t>
            </w:r>
          </w:p>
        </w:tc>
      </w:tr>
      <w:tr w:rsidR="009A4952" w:rsidRPr="00D51870" w14:paraId="45BA69D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Pr="00D51870" w:rsidRDefault="009A4952" w:rsidP="00043388">
            <w:pPr>
              <w:spacing w:line="360" w:lineRule="auto"/>
              <w:rPr>
                <w:lang w:val="es-ES_tradnl"/>
              </w:rPr>
            </w:pPr>
            <w:r w:rsidRPr="00D51870">
              <w:rPr>
                <w:lang w:val="es-ES_tradnl"/>
              </w:rPr>
              <w:t>Visualizar perfil</w:t>
            </w:r>
          </w:p>
        </w:tc>
        <w:tc>
          <w:tcPr>
            <w:tcW w:w="1811" w:type="dxa"/>
          </w:tcPr>
          <w:p w14:paraId="1474D74E" w14:textId="56E2CE7B"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Debe tener un usuario creado en la plataforma y </w:t>
            </w:r>
            <w:r w:rsidRPr="00D51870">
              <w:rPr>
                <w:lang w:val="es-ES_tradnl"/>
              </w:rPr>
              <w:lastRenderedPageBreak/>
              <w:t>haber iniciado sesión.</w:t>
            </w:r>
          </w:p>
          <w:p w14:paraId="404C331D" w14:textId="777777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0E23362B" w14:textId="6A4B47D9"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1. El usuario hace clic en su nombre de perfil.</w:t>
            </w:r>
          </w:p>
          <w:p w14:paraId="4651AD50" w14:textId="7AC62F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muestra el perfil con sus datos.</w:t>
            </w:r>
          </w:p>
        </w:tc>
        <w:tc>
          <w:tcPr>
            <w:tcW w:w="1811" w:type="dxa"/>
          </w:tcPr>
          <w:p w14:paraId="46729E5E" w14:textId="68F79094"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 xml:space="preserve">El usuario obtiene los datos </w:t>
            </w:r>
            <w:r w:rsidRPr="00D51870">
              <w:rPr>
                <w:lang w:val="es-ES_tradnl"/>
              </w:rPr>
              <w:lastRenderedPageBreak/>
              <w:t>pertenecientes a su perfil.</w:t>
            </w:r>
          </w:p>
        </w:tc>
        <w:tc>
          <w:tcPr>
            <w:tcW w:w="1811" w:type="dxa"/>
          </w:tcPr>
          <w:p w14:paraId="363260DA" w14:textId="17BEFF5C"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No consta.</w:t>
            </w:r>
          </w:p>
        </w:tc>
      </w:tr>
      <w:tr w:rsidR="009A4952" w:rsidRPr="00D51870" w14:paraId="6F393AA6"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Pr="00D51870" w:rsidRDefault="009A4952" w:rsidP="00043388">
            <w:pPr>
              <w:spacing w:line="360" w:lineRule="auto"/>
              <w:rPr>
                <w:lang w:val="es-ES_tradnl"/>
              </w:rPr>
            </w:pPr>
            <w:r w:rsidRPr="00D51870">
              <w:rPr>
                <w:lang w:val="es-ES_tradnl"/>
              </w:rPr>
              <w:t>Eliminar perfil</w:t>
            </w:r>
          </w:p>
        </w:tc>
        <w:tc>
          <w:tcPr>
            <w:tcW w:w="1811" w:type="dxa"/>
          </w:tcPr>
          <w:p w14:paraId="2068791C" w14:textId="279A3CF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69BCD511"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botón de eliminar perfil.</w:t>
            </w:r>
          </w:p>
          <w:p w14:paraId="62FAF5EB" w14:textId="5AA1C351"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0B934E7" w14:textId="13B20648"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6C2F5769" w14:textId="294B50DC"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0B50FB2A"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Pr="00D51870" w:rsidRDefault="009A4952" w:rsidP="00043388">
            <w:pPr>
              <w:spacing w:line="360" w:lineRule="auto"/>
              <w:rPr>
                <w:lang w:val="es-ES_tradnl"/>
              </w:rPr>
            </w:pPr>
            <w:r w:rsidRPr="00D51870">
              <w:rPr>
                <w:lang w:val="es-ES_tradnl"/>
              </w:rPr>
              <w:t>Cerrar sesión</w:t>
            </w:r>
          </w:p>
        </w:tc>
        <w:tc>
          <w:tcPr>
            <w:tcW w:w="1811" w:type="dxa"/>
          </w:tcPr>
          <w:p w14:paraId="361ACC66" w14:textId="560C7B5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2CE168E6" w14:textId="7777777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6DD6996B"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12E73FBD"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3D20262B" w14:textId="46676509"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usuario es redirigido a la pantalla principal satisfactoriamente, pasando de registrado a anónimo.</w:t>
            </w:r>
          </w:p>
        </w:tc>
        <w:tc>
          <w:tcPr>
            <w:tcW w:w="1811" w:type="dxa"/>
          </w:tcPr>
          <w:p w14:paraId="1565138B" w14:textId="1454F048"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pasa de registrado a anónimo.</w:t>
            </w:r>
          </w:p>
        </w:tc>
        <w:tc>
          <w:tcPr>
            <w:tcW w:w="1811" w:type="dxa"/>
          </w:tcPr>
          <w:p w14:paraId="61AB7FC1" w14:textId="691857A4"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160BE065"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Pr="00D51870" w:rsidRDefault="009A4952" w:rsidP="00043388">
            <w:pPr>
              <w:spacing w:line="360" w:lineRule="auto"/>
              <w:rPr>
                <w:lang w:val="es-ES_tradnl"/>
              </w:rPr>
            </w:pPr>
            <w:r w:rsidRPr="00D51870">
              <w:rPr>
                <w:lang w:val="es-ES_tradnl"/>
              </w:rPr>
              <w:lastRenderedPageBreak/>
              <w:t>Acceso a la plataforma</w:t>
            </w:r>
          </w:p>
        </w:tc>
        <w:tc>
          <w:tcPr>
            <w:tcW w:w="1811" w:type="dxa"/>
          </w:tcPr>
          <w:p w14:paraId="53E064F4" w14:textId="6D49A7C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72773868"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81374BA"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0A162E28"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56478436"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628DD1CF" w14:textId="76BCC943"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5B6E4FD" w14:textId="369E2576"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047BA23E" w14:textId="0A876CE4"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9A4952" w:rsidRPr="00D51870" w14:paraId="0083A9EB"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Pr="00D51870" w:rsidRDefault="009A4952" w:rsidP="00043388">
            <w:pPr>
              <w:spacing w:line="360" w:lineRule="auto"/>
              <w:rPr>
                <w:lang w:val="es-ES_tradnl"/>
              </w:rPr>
            </w:pPr>
            <w:r w:rsidRPr="00D51870">
              <w:rPr>
                <w:lang w:val="es-ES_tradnl"/>
              </w:rPr>
              <w:t>Solicitud acceso</w:t>
            </w:r>
          </w:p>
        </w:tc>
        <w:tc>
          <w:tcPr>
            <w:tcW w:w="1811" w:type="dxa"/>
          </w:tcPr>
          <w:p w14:paraId="3F737903" w14:textId="5C79EBE9"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comercio.</w:t>
            </w:r>
          </w:p>
        </w:tc>
        <w:tc>
          <w:tcPr>
            <w:tcW w:w="1811" w:type="dxa"/>
          </w:tcPr>
          <w:p w14:paraId="18841DD7" w14:textId="77777777" w:rsidR="009A4952"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pulsa el botón de solicitud de acceso.</w:t>
            </w:r>
          </w:p>
          <w:p w14:paraId="2D61056C"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Rellena los datos del formulario.</w:t>
            </w:r>
          </w:p>
          <w:p w14:paraId="65EB4CD8"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valida si los datos son correctos.</w:t>
            </w:r>
          </w:p>
          <w:p w14:paraId="4BF643A7" w14:textId="43E7ECBF"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formulario es enviado.</w:t>
            </w:r>
          </w:p>
        </w:tc>
        <w:tc>
          <w:tcPr>
            <w:tcW w:w="1811" w:type="dxa"/>
          </w:tcPr>
          <w:p w14:paraId="418E3629" w14:textId="21456866"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 acceso es enviada y lista para ser revisada por un administrador.</w:t>
            </w:r>
          </w:p>
        </w:tc>
        <w:tc>
          <w:tcPr>
            <w:tcW w:w="1811" w:type="dxa"/>
          </w:tcPr>
          <w:p w14:paraId="07C08A3B" w14:textId="759658E8" w:rsidR="009A4952" w:rsidRPr="00D51870"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3.a. Error: algunos datos son erróneos, vuelve al paso 2.</w:t>
            </w:r>
            <w:commentRangeEnd w:id="42"/>
            <w:r w:rsidR="00F41526">
              <w:rPr>
                <w:rStyle w:val="Refdecomentario"/>
              </w:rPr>
              <w:commentReference w:id="42"/>
            </w:r>
          </w:p>
        </w:tc>
      </w:tr>
    </w:tbl>
    <w:p w14:paraId="50D7766B" w14:textId="7AD219DC" w:rsidR="00E86FBC" w:rsidRPr="00D51870" w:rsidRDefault="00EB13F9" w:rsidP="00EB13F9">
      <w:pPr>
        <w:pStyle w:val="Descripcin"/>
        <w:rPr>
          <w:lang w:val="es-ES_tradnl"/>
        </w:rPr>
      </w:pPr>
      <w:r w:rsidRPr="00D51870">
        <w:rPr>
          <w:lang w:val="es-ES_tradnl"/>
        </w:rPr>
        <w:t xml:space="preserve">Figura </w:t>
      </w:r>
      <w:r w:rsidRPr="00D51870">
        <w:rPr>
          <w:lang w:val="es-ES_tradnl"/>
        </w:rPr>
        <w:fldChar w:fldCharType="begin"/>
      </w:r>
      <w:r w:rsidRPr="00D51870">
        <w:rPr>
          <w:lang w:val="es-ES_tradnl"/>
        </w:rPr>
        <w:instrText xml:space="preserve"> SEQ Figura \* ARABIC </w:instrText>
      </w:r>
      <w:r w:rsidRPr="00D51870">
        <w:rPr>
          <w:lang w:val="es-ES_tradnl"/>
        </w:rPr>
        <w:fldChar w:fldCharType="separate"/>
      </w:r>
      <w:r w:rsidR="0068324A">
        <w:rPr>
          <w:noProof/>
          <w:lang w:val="es-ES_tradnl"/>
        </w:rPr>
        <w:t>9</w:t>
      </w:r>
      <w:r w:rsidRPr="00D51870">
        <w:rPr>
          <w:lang w:val="es-ES_tradnl"/>
        </w:rPr>
        <w:fldChar w:fldCharType="end"/>
      </w:r>
      <w:r w:rsidRPr="00D51870">
        <w:rPr>
          <w:lang w:val="es-ES_tradnl"/>
        </w:rPr>
        <w:t>. Casos de uso del comercio.</w:t>
      </w:r>
    </w:p>
    <w:p w14:paraId="05973F3C" w14:textId="77777777" w:rsidR="00DE51DA" w:rsidRPr="00D51870" w:rsidRDefault="00DE51DA" w:rsidP="00043388">
      <w:pPr>
        <w:spacing w:line="360" w:lineRule="auto"/>
        <w:rPr>
          <w:lang w:val="es-ES_tradnl"/>
        </w:rPr>
      </w:pPr>
      <w:r w:rsidRPr="00D51870">
        <w:rPr>
          <w:lang w:val="es-ES_tradnl"/>
        </w:rPr>
        <w:t xml:space="preserve">     </w:t>
      </w:r>
      <w:r w:rsidR="00043388" w:rsidRPr="00D51870">
        <w:rPr>
          <w:lang w:val="es-ES_tradnl"/>
        </w:rPr>
        <w:t xml:space="preserve"> </w:t>
      </w:r>
    </w:p>
    <w:p w14:paraId="7137692E" w14:textId="77777777" w:rsidR="0055582F" w:rsidRPr="00D51870" w:rsidRDefault="0055582F" w:rsidP="00043388">
      <w:pPr>
        <w:spacing w:line="360" w:lineRule="auto"/>
        <w:rPr>
          <w:lang w:val="es-ES_tradnl"/>
        </w:rPr>
      </w:pPr>
    </w:p>
    <w:p w14:paraId="0AF1F4EB" w14:textId="7F4DA22D" w:rsidR="001C2ACF" w:rsidRPr="00D51870" w:rsidRDefault="0055582F" w:rsidP="001C2ACF">
      <w:pPr>
        <w:pStyle w:val="Subcapitulo-Hijo"/>
        <w:rPr>
          <w:lang w:val="es-ES_tradnl"/>
        </w:rPr>
      </w:pPr>
      <w:bookmarkStart w:id="43" w:name="_Toc143454664"/>
      <w:r w:rsidRPr="00D51870">
        <w:rPr>
          <w:lang w:val="es-ES_tradnl"/>
        </w:rPr>
        <w:lastRenderedPageBreak/>
        <w:t>3.2.3 Cliente</w:t>
      </w:r>
      <w:bookmarkEnd w:id="43"/>
    </w:p>
    <w:p w14:paraId="000DA20C" w14:textId="77777777" w:rsidR="001C2ACF" w:rsidRPr="00D51870" w:rsidRDefault="001C2ACF" w:rsidP="001C2ACF">
      <w:pPr>
        <w:rPr>
          <w:lang w:val="es-ES_tradnl"/>
        </w:rPr>
      </w:pPr>
    </w:p>
    <w:p w14:paraId="2C1BD859" w14:textId="2CB4B459" w:rsidR="0055582F" w:rsidRPr="00D51870" w:rsidRDefault="00925654" w:rsidP="001C2ACF">
      <w:pPr>
        <w:spacing w:line="360" w:lineRule="auto"/>
        <w:jc w:val="both"/>
        <w:rPr>
          <w:lang w:val="es-ES_tradnl"/>
        </w:rPr>
      </w:pPr>
      <w:r w:rsidRPr="00D51870">
        <w:rPr>
          <w:lang w:val="es-ES_tradnl"/>
        </w:rPr>
        <w:t>Se procede a detallar los casos de uso del usuario cliente. Al igual que los demás usuarios</w:t>
      </w:r>
      <w:r w:rsidR="001C2ACF" w:rsidRPr="00D51870">
        <w:rPr>
          <w:lang w:val="es-ES_tradnl"/>
        </w:rPr>
        <w:t>, se detallan los casos de uso en los que el cliente participa, así como las figuras correspondientes para visualizar y describir el funcionamiento de estos en el sistema que se pretende desarrollar.</w:t>
      </w:r>
    </w:p>
    <w:p w14:paraId="748287AF" w14:textId="77777777" w:rsidR="00BA2F43" w:rsidRPr="00D51870" w:rsidRDefault="00BA2F43" w:rsidP="00BA2F43">
      <w:pPr>
        <w:keepNext/>
        <w:spacing w:line="360" w:lineRule="auto"/>
        <w:jc w:val="both"/>
        <w:rPr>
          <w:lang w:val="es-ES_tradnl"/>
        </w:rPr>
      </w:pPr>
      <w:r w:rsidRPr="00D51870">
        <w:rPr>
          <w:noProof/>
          <w:lang w:val="es-ES_tradnl"/>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3CA24B59" w:rsidR="001C2ACF" w:rsidRPr="00D51870" w:rsidRDefault="00BA2F43" w:rsidP="00BA2F4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10</w:t>
      </w:r>
      <w:r w:rsidRPr="00D51870">
        <w:rPr>
          <w:i/>
          <w:iCs w:val="0"/>
          <w:lang w:val="es-ES_tradnl"/>
        </w:rPr>
        <w:fldChar w:fldCharType="end"/>
      </w:r>
      <w:r w:rsidRPr="00D51870">
        <w:rPr>
          <w:i/>
          <w:iCs w:val="0"/>
          <w:lang w:val="es-ES_tradnl"/>
        </w:rPr>
        <w:t>. Visualización de casos de uso del cliente</w:t>
      </w:r>
    </w:p>
    <w:p w14:paraId="6B5D5F05" w14:textId="77777777" w:rsidR="001C2ACF" w:rsidRPr="00D51870" w:rsidRDefault="001C2ACF" w:rsidP="00925654">
      <w:pPr>
        <w:spacing w:line="360" w:lineRule="auto"/>
        <w:jc w:val="both"/>
        <w:rPr>
          <w:lang w:val="es-ES_tradnl"/>
        </w:rPr>
      </w:pPr>
    </w:p>
    <w:p w14:paraId="58F29287" w14:textId="77777777" w:rsidR="001C2ACF" w:rsidRPr="00D51870" w:rsidRDefault="001C2ACF" w:rsidP="00925654">
      <w:pPr>
        <w:spacing w:line="360" w:lineRule="auto"/>
        <w:jc w:val="both"/>
        <w:rPr>
          <w:lang w:val="es-ES_tradnl"/>
        </w:rPr>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rsidRPr="00D51870"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Pr="00D51870" w:rsidRDefault="00BA2F43" w:rsidP="00BA2F43">
            <w:pPr>
              <w:jc w:val="center"/>
              <w:rPr>
                <w:lang w:val="es-ES_tradnl"/>
              </w:rPr>
            </w:pPr>
            <w:r w:rsidRPr="00D51870">
              <w:rPr>
                <w:lang w:val="es-ES_tradnl"/>
              </w:rPr>
              <w:t>Nombre</w:t>
            </w:r>
          </w:p>
        </w:tc>
        <w:tc>
          <w:tcPr>
            <w:tcW w:w="1811" w:type="dxa"/>
          </w:tcPr>
          <w:p w14:paraId="4C639D94" w14:textId="0763DF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24A10824" w14:textId="159F01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50C20A98" w14:textId="0BB71781"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F1D47EE" w14:textId="7FD6EE93"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BA2F43" w:rsidRPr="00D51870"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Pr="00D51870" w:rsidRDefault="00BA2F43" w:rsidP="00BA2F43">
            <w:pPr>
              <w:rPr>
                <w:lang w:val="es-ES_tradnl"/>
              </w:rPr>
            </w:pPr>
            <w:r w:rsidRPr="00D51870">
              <w:rPr>
                <w:lang w:val="es-ES_tradnl"/>
              </w:rPr>
              <w:t>Cerrar sesión</w:t>
            </w:r>
          </w:p>
        </w:tc>
        <w:tc>
          <w:tcPr>
            <w:tcW w:w="1811" w:type="dxa"/>
          </w:tcPr>
          <w:p w14:paraId="4CE84C35" w14:textId="27848C7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1E373A0F"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0F55EC6D"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559DD7FB"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06C0746F" w14:textId="1313C471"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p>
        </w:tc>
        <w:tc>
          <w:tcPr>
            <w:tcW w:w="1811" w:type="dxa"/>
          </w:tcPr>
          <w:p w14:paraId="203F7E5F" w14:textId="2247482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pasa de cliente a anónimo.</w:t>
            </w:r>
          </w:p>
        </w:tc>
        <w:tc>
          <w:tcPr>
            <w:tcW w:w="1811" w:type="dxa"/>
          </w:tcPr>
          <w:p w14:paraId="3EDFD742" w14:textId="5F5E879B" w:rsidR="00BA2F43" w:rsidRPr="00D51870" w:rsidRDefault="000902FB"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Pr="00D51870" w:rsidRDefault="00BA2F43" w:rsidP="00BA2F43">
            <w:pPr>
              <w:rPr>
                <w:lang w:val="es-ES_tradnl"/>
              </w:rPr>
            </w:pPr>
            <w:r w:rsidRPr="00D51870">
              <w:rPr>
                <w:lang w:val="es-ES_tradnl"/>
              </w:rPr>
              <w:t>Acceso a la plataforma</w:t>
            </w:r>
          </w:p>
        </w:tc>
        <w:tc>
          <w:tcPr>
            <w:tcW w:w="1811" w:type="dxa"/>
          </w:tcPr>
          <w:p w14:paraId="676F9CCE" w14:textId="732C7F8A"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44315DC2" w14:textId="77777777"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9F2709A"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7E115F14"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1BF5938C" w14:textId="6E356C66"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3FDF711D" w14:textId="605C6412"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A033D0C" w14:textId="474DCD84"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6949FB8E" w14:textId="21C5CBAC"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y vuelve al paso 1.</w:t>
            </w:r>
          </w:p>
        </w:tc>
      </w:tr>
      <w:tr w:rsidR="00BA2F43" w:rsidRPr="00D51870"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Pr="00D51870" w:rsidRDefault="00BA2F43" w:rsidP="00BA2F43">
            <w:pPr>
              <w:rPr>
                <w:lang w:val="es-ES_tradnl"/>
              </w:rPr>
            </w:pPr>
            <w:r w:rsidRPr="00D51870">
              <w:rPr>
                <w:lang w:val="es-ES_tradnl"/>
              </w:rPr>
              <w:t>Visualizar comercio</w:t>
            </w:r>
          </w:p>
        </w:tc>
        <w:tc>
          <w:tcPr>
            <w:tcW w:w="1811" w:type="dxa"/>
          </w:tcPr>
          <w:p w14:paraId="1435B7FD" w14:textId="0C1ACC3F"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debe haber buscado el comercio previamente.</w:t>
            </w:r>
          </w:p>
        </w:tc>
        <w:tc>
          <w:tcPr>
            <w:tcW w:w="1811" w:type="dxa"/>
          </w:tcPr>
          <w:p w14:paraId="5BACE86C" w14:textId="080E5FBC"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1. </w:t>
            </w:r>
            <w:r w:rsidR="00331347" w:rsidRPr="00D51870">
              <w:rPr>
                <w:lang w:val="es-ES_tradnl"/>
              </w:rPr>
              <w:t>El usuario</w:t>
            </w:r>
            <w:r w:rsidRPr="00D51870">
              <w:rPr>
                <w:lang w:val="es-ES_tradnl"/>
              </w:rPr>
              <w:t xml:space="preserve"> pulsa en el nombre del comercio.</w:t>
            </w:r>
          </w:p>
          <w:p w14:paraId="6BE02054" w14:textId="207E6975" w:rsidR="00670B99"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p>
        </w:tc>
        <w:tc>
          <w:tcPr>
            <w:tcW w:w="1811" w:type="dxa"/>
          </w:tcPr>
          <w:p w14:paraId="10451D6F" w14:textId="374836C9"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obtiene el comercio cuyo nombre ha tecleado, junto a sus productos.</w:t>
            </w:r>
          </w:p>
        </w:tc>
        <w:tc>
          <w:tcPr>
            <w:tcW w:w="1811" w:type="dxa"/>
          </w:tcPr>
          <w:p w14:paraId="4686DE33" w14:textId="58654DE5"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BA2F43" w:rsidRPr="00D51870"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Pr="00D51870" w:rsidRDefault="00BA2F43" w:rsidP="00BA2F43">
            <w:pPr>
              <w:rPr>
                <w:lang w:val="es-ES_tradnl"/>
              </w:rPr>
            </w:pPr>
            <w:r w:rsidRPr="00D51870">
              <w:rPr>
                <w:lang w:val="es-ES_tradnl"/>
              </w:rPr>
              <w:t>Visualizar producto</w:t>
            </w:r>
          </w:p>
        </w:tc>
        <w:tc>
          <w:tcPr>
            <w:tcW w:w="1811" w:type="dxa"/>
          </w:tcPr>
          <w:p w14:paraId="28B94494" w14:textId="1B448B45"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deber haber sido creado.</w:t>
            </w:r>
          </w:p>
        </w:tc>
        <w:tc>
          <w:tcPr>
            <w:tcW w:w="1811" w:type="dxa"/>
          </w:tcPr>
          <w:p w14:paraId="56DCCBF0" w14:textId="77777777"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6688A563" w14:textId="57BAA35D"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233DB154" w14:textId="7CB99819"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0C8A3F5" w14:textId="3184562B"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Pr="00D51870" w:rsidRDefault="00BA2F43" w:rsidP="00BA2F43">
            <w:pPr>
              <w:rPr>
                <w:lang w:val="es-ES_tradnl"/>
              </w:rPr>
            </w:pPr>
            <w:r w:rsidRPr="00D51870">
              <w:rPr>
                <w:lang w:val="es-ES_tradnl"/>
              </w:rPr>
              <w:t>Buscar producto</w:t>
            </w:r>
          </w:p>
        </w:tc>
        <w:tc>
          <w:tcPr>
            <w:tcW w:w="1811" w:type="dxa"/>
          </w:tcPr>
          <w:p w14:paraId="7F85FD2A" w14:textId="34655427"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079D6691" w14:textId="3C747183"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598B5331" w14:textId="5A33883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La petición es enviada al sistema, </w:t>
            </w:r>
            <w:r w:rsidRPr="00D51870">
              <w:rPr>
                <w:lang w:val="es-ES_tradnl"/>
              </w:rPr>
              <w:lastRenderedPageBreak/>
              <w:t>que busca el producto que coincida con el nombre proporcionado.</w:t>
            </w:r>
          </w:p>
          <w:p w14:paraId="524E2BEB" w14:textId="0B11197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1BF7B35C" w14:textId="16176205"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Devuelve el producto tecleado por el usuario.</w:t>
            </w:r>
          </w:p>
        </w:tc>
        <w:tc>
          <w:tcPr>
            <w:tcW w:w="1811" w:type="dxa"/>
          </w:tcPr>
          <w:p w14:paraId="08A893DC" w14:textId="59F01C68"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2.a. Error: no se ha encontrado el producto buscado, </w:t>
            </w:r>
            <w:r w:rsidRPr="00D51870">
              <w:rPr>
                <w:lang w:val="es-ES_tradnl"/>
              </w:rPr>
              <w:lastRenderedPageBreak/>
              <w:t>vuelve al paso 1.</w:t>
            </w:r>
          </w:p>
        </w:tc>
      </w:tr>
      <w:tr w:rsidR="00BA2F43" w:rsidRPr="00D51870"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Pr="00D51870" w:rsidRDefault="00BA2F43" w:rsidP="00BA2F43">
            <w:pPr>
              <w:rPr>
                <w:lang w:val="es-ES_tradnl"/>
              </w:rPr>
            </w:pPr>
            <w:r w:rsidRPr="00D51870">
              <w:rPr>
                <w:lang w:val="es-ES_tradnl"/>
              </w:rPr>
              <w:lastRenderedPageBreak/>
              <w:t>Buscar comercio</w:t>
            </w:r>
          </w:p>
        </w:tc>
        <w:tc>
          <w:tcPr>
            <w:tcW w:w="1811" w:type="dxa"/>
          </w:tcPr>
          <w:p w14:paraId="3B573E8C" w14:textId="762AD03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en la base de datos de la plataforma.</w:t>
            </w:r>
          </w:p>
        </w:tc>
        <w:tc>
          <w:tcPr>
            <w:tcW w:w="1811" w:type="dxa"/>
          </w:tcPr>
          <w:p w14:paraId="6EE4BFE4" w14:textId="77777777"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introduce el nombre del comercio en la barra de búsqueda.</w:t>
            </w:r>
          </w:p>
          <w:p w14:paraId="25977864" w14:textId="77777777"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1D074FFC" w14:textId="554AF0F8"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11" w:type="dxa"/>
          </w:tcPr>
          <w:p w14:paraId="3C944931" w14:textId="5AD4269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muestra el comercio tecleado correctamente.</w:t>
            </w:r>
          </w:p>
        </w:tc>
        <w:tc>
          <w:tcPr>
            <w:tcW w:w="1811" w:type="dxa"/>
          </w:tcPr>
          <w:p w14:paraId="1FC8C40E" w14:textId="326552CB"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BA2F43" w:rsidRPr="00D51870"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Pr="00D51870" w:rsidRDefault="00BA2F43" w:rsidP="00BA2F43">
            <w:pPr>
              <w:rPr>
                <w:lang w:val="es-ES_tradnl"/>
              </w:rPr>
            </w:pPr>
            <w:r w:rsidRPr="00D51870">
              <w:rPr>
                <w:lang w:val="es-ES_tradnl"/>
              </w:rPr>
              <w:t>Visualizar perfil</w:t>
            </w:r>
          </w:p>
        </w:tc>
        <w:tc>
          <w:tcPr>
            <w:tcW w:w="1811" w:type="dxa"/>
          </w:tcPr>
          <w:p w14:paraId="2C25CD54" w14:textId="3B5E053F"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1811" w:type="dxa"/>
          </w:tcPr>
          <w:p w14:paraId="02A05B2A" w14:textId="77777777"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hace clic en su nombre de perfil.</w:t>
            </w:r>
          </w:p>
          <w:p w14:paraId="4142E755" w14:textId="2CF34055" w:rsidR="0018384F"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muestra el perfil junto a los datos que lo identifican.</w:t>
            </w:r>
          </w:p>
        </w:tc>
        <w:tc>
          <w:tcPr>
            <w:tcW w:w="1811" w:type="dxa"/>
          </w:tcPr>
          <w:p w14:paraId="3EB17D39" w14:textId="641200C6"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obtiene los datos pertenecientes a su perfil.</w:t>
            </w:r>
          </w:p>
        </w:tc>
        <w:tc>
          <w:tcPr>
            <w:tcW w:w="1811" w:type="dxa"/>
          </w:tcPr>
          <w:p w14:paraId="3A1DC947" w14:textId="416C634E"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Pr="00D51870" w:rsidRDefault="00BA2F43" w:rsidP="00BA2F43">
            <w:pPr>
              <w:rPr>
                <w:lang w:val="es-ES_tradnl"/>
              </w:rPr>
            </w:pPr>
            <w:r w:rsidRPr="00D51870">
              <w:rPr>
                <w:lang w:val="es-ES_tradnl"/>
              </w:rPr>
              <w:t>Actualizar perfil</w:t>
            </w:r>
          </w:p>
        </w:tc>
        <w:tc>
          <w:tcPr>
            <w:tcW w:w="1811" w:type="dxa"/>
          </w:tcPr>
          <w:p w14:paraId="7A31E4B2" w14:textId="1363443F"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y haber visualizado su perfil.</w:t>
            </w:r>
          </w:p>
        </w:tc>
        <w:tc>
          <w:tcPr>
            <w:tcW w:w="1811" w:type="dxa"/>
          </w:tcPr>
          <w:p w14:paraId="05B74F74" w14:textId="0CC4B908"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4823A47E" w14:textId="66E009BE"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D04B010" w14:textId="32E792BD"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3A647992" w14:textId="52867C4C"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671F855C" w14:textId="17EEF020" w:rsidR="00F369F6" w:rsidRPr="00D51870"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5. El perfil es actualizado </w:t>
            </w:r>
            <w:r w:rsidRPr="00D51870">
              <w:rPr>
                <w:lang w:val="es-ES_tradnl"/>
              </w:rPr>
              <w:lastRenderedPageBreak/>
              <w:t>satisfactoriamente.</w:t>
            </w:r>
            <w:r w:rsidRPr="00D51870">
              <w:rPr>
                <w:lang w:val="es-ES_tradnl"/>
              </w:rPr>
              <w:tab/>
            </w:r>
          </w:p>
        </w:tc>
        <w:tc>
          <w:tcPr>
            <w:tcW w:w="1811" w:type="dxa"/>
          </w:tcPr>
          <w:p w14:paraId="3F4C0EA3" w14:textId="34180B66"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perfil queda actualizado con los nuevos datos introducidos.</w:t>
            </w:r>
          </w:p>
        </w:tc>
        <w:tc>
          <w:tcPr>
            <w:tcW w:w="1811" w:type="dxa"/>
          </w:tcPr>
          <w:p w14:paraId="63DA527D" w14:textId="0563611D"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devuelve un mensaje de voz y vuelve al paso 3.</w:t>
            </w:r>
          </w:p>
        </w:tc>
      </w:tr>
      <w:tr w:rsidR="00BA2F43" w:rsidRPr="00D51870"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Pr="00D51870" w:rsidRDefault="00BA2F43" w:rsidP="00BA2F43">
            <w:pPr>
              <w:rPr>
                <w:lang w:val="es-ES_tradnl"/>
              </w:rPr>
            </w:pPr>
            <w:r w:rsidRPr="00D51870">
              <w:rPr>
                <w:lang w:val="es-ES_tradnl"/>
              </w:rPr>
              <w:t>Eliminar perfil</w:t>
            </w:r>
          </w:p>
        </w:tc>
        <w:tc>
          <w:tcPr>
            <w:tcW w:w="1811" w:type="dxa"/>
          </w:tcPr>
          <w:p w14:paraId="79ED4D5D" w14:textId="5A909772"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19341116" w14:textId="77777777"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botón de eliminar perfil.</w:t>
            </w:r>
          </w:p>
          <w:p w14:paraId="1FBDE458" w14:textId="4D9970F1" w:rsidR="00F369F6"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2EDCBAD" w14:textId="0BFFFFD6"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07AB7F2C" w14:textId="7F08C2F0"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Pr="00D51870" w:rsidRDefault="00BA2F43" w:rsidP="00BA2F43">
            <w:pPr>
              <w:rPr>
                <w:lang w:val="es-ES_tradnl"/>
              </w:rPr>
            </w:pPr>
            <w:r w:rsidRPr="00D51870">
              <w:rPr>
                <w:lang w:val="es-ES_tradnl"/>
              </w:rPr>
              <w:t>Confirmar compra</w:t>
            </w:r>
          </w:p>
        </w:tc>
        <w:tc>
          <w:tcPr>
            <w:tcW w:w="1811" w:type="dxa"/>
          </w:tcPr>
          <w:p w14:paraId="3C04D31D" w14:textId="3529A29B"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añadido al menos un producto al carrito.</w:t>
            </w:r>
          </w:p>
        </w:tc>
        <w:tc>
          <w:tcPr>
            <w:tcW w:w="1811" w:type="dxa"/>
          </w:tcPr>
          <w:p w14:paraId="19FA48D3" w14:textId="20BE322E"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5E1B60A9" w14:textId="79585FFB"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compra.</w:t>
            </w:r>
          </w:p>
          <w:p w14:paraId="2023E4EA" w14:textId="28FB7479"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muestra un mensaje confirmando la compra y vaciando el carrito.</w:t>
            </w:r>
          </w:p>
        </w:tc>
        <w:tc>
          <w:tcPr>
            <w:tcW w:w="1811" w:type="dxa"/>
          </w:tcPr>
          <w:p w14:paraId="1C11B5A2" w14:textId="4F5D4277" w:rsidR="00BA2F43" w:rsidRPr="00D51870" w:rsidRDefault="00F369F6" w:rsidP="00F369F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muestra un mensaje de confirmación de la compra una vez se pulse el botón.</w:t>
            </w:r>
          </w:p>
        </w:tc>
        <w:tc>
          <w:tcPr>
            <w:tcW w:w="1811" w:type="dxa"/>
          </w:tcPr>
          <w:p w14:paraId="6E71CC69" w14:textId="145AFAEC" w:rsidR="00BA2F43" w:rsidRPr="00D51870" w:rsidRDefault="003760CD"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Pr="00D51870" w:rsidRDefault="00BA2F43" w:rsidP="00BA2F43">
            <w:pPr>
              <w:rPr>
                <w:lang w:val="es-ES_tradnl"/>
              </w:rPr>
            </w:pPr>
            <w:r w:rsidRPr="00D51870">
              <w:rPr>
                <w:lang w:val="es-ES_tradnl"/>
              </w:rPr>
              <w:t>Almacenar en carrito</w:t>
            </w:r>
          </w:p>
        </w:tc>
        <w:tc>
          <w:tcPr>
            <w:tcW w:w="1811" w:type="dxa"/>
          </w:tcPr>
          <w:p w14:paraId="5868F12D" w14:textId="209BC5EA"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de haber iniciado sesión como usuario cliente.</w:t>
            </w:r>
          </w:p>
        </w:tc>
        <w:tc>
          <w:tcPr>
            <w:tcW w:w="1811" w:type="dxa"/>
          </w:tcPr>
          <w:p w14:paraId="1CD69623" w14:textId="77777777"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'Añadir al carrito' del producto.</w:t>
            </w:r>
          </w:p>
          <w:p w14:paraId="4CF9342C" w14:textId="0F4817A7" w:rsidR="003760CD"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producto es añadido al carrito satisfactoriamente, incrementando el número de productos en el mismo.</w:t>
            </w:r>
          </w:p>
        </w:tc>
        <w:tc>
          <w:tcPr>
            <w:tcW w:w="1811" w:type="dxa"/>
          </w:tcPr>
          <w:p w14:paraId="0F535A3F" w14:textId="278C7938"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productos son almacenados en el carrito listos para confirmar la compra.</w:t>
            </w:r>
          </w:p>
        </w:tc>
        <w:tc>
          <w:tcPr>
            <w:tcW w:w="1811" w:type="dxa"/>
          </w:tcPr>
          <w:p w14:paraId="0BB9E9B3" w14:textId="5213132C"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Pr="00D51870" w:rsidRDefault="00BA2F43" w:rsidP="00BA2F43">
            <w:pPr>
              <w:rPr>
                <w:lang w:val="es-ES_tradnl"/>
              </w:rPr>
            </w:pPr>
            <w:r w:rsidRPr="00D51870">
              <w:rPr>
                <w:lang w:val="es-ES_tradnl"/>
              </w:rPr>
              <w:t>Quitar productos del carrito</w:t>
            </w:r>
          </w:p>
        </w:tc>
        <w:tc>
          <w:tcPr>
            <w:tcW w:w="1811" w:type="dxa"/>
          </w:tcPr>
          <w:p w14:paraId="471F43B0" w14:textId="4ADC4CAB" w:rsidR="00BA2F43" w:rsidRPr="00D51870" w:rsidRDefault="005E576E"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de haber mínimo un producto añadido al carrito.</w:t>
            </w:r>
          </w:p>
        </w:tc>
        <w:tc>
          <w:tcPr>
            <w:tcW w:w="1811" w:type="dxa"/>
          </w:tcPr>
          <w:p w14:paraId="44FF23E4" w14:textId="77777777" w:rsidR="00BA2F43"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19CEDAAD" w14:textId="77777777"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eliminar producto del carrito.</w:t>
            </w:r>
          </w:p>
          <w:p w14:paraId="157491D4" w14:textId="0B3798D3"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producto es eliminado y el carrito se actualiza correctamente.</w:t>
            </w:r>
          </w:p>
        </w:tc>
        <w:tc>
          <w:tcPr>
            <w:tcW w:w="1811" w:type="dxa"/>
          </w:tcPr>
          <w:p w14:paraId="340B3228" w14:textId="005698BA" w:rsidR="00BA2F43" w:rsidRPr="00D51870" w:rsidRDefault="00924618"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es eliminado del carrito.</w:t>
            </w:r>
          </w:p>
        </w:tc>
        <w:tc>
          <w:tcPr>
            <w:tcW w:w="1811" w:type="dxa"/>
          </w:tcPr>
          <w:p w14:paraId="2C8FEE97" w14:textId="32ED29A5" w:rsidR="00BA2F43" w:rsidRPr="00D51870" w:rsidRDefault="00B47BC9" w:rsidP="00B47BC9">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bl>
    <w:p w14:paraId="7FD93172" w14:textId="11FEA3DA" w:rsidR="0055582F" w:rsidRPr="00D51870" w:rsidRDefault="00B47BC9" w:rsidP="00B47BC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11</w:t>
      </w:r>
      <w:r w:rsidRPr="00D51870">
        <w:rPr>
          <w:i/>
          <w:iCs w:val="0"/>
          <w:lang w:val="es-ES_tradnl"/>
        </w:rPr>
        <w:fldChar w:fldCharType="end"/>
      </w:r>
      <w:r w:rsidRPr="00D51870">
        <w:rPr>
          <w:i/>
          <w:iCs w:val="0"/>
          <w:lang w:val="es-ES_tradnl"/>
        </w:rPr>
        <w:t>. Casos de uso del cliente</w:t>
      </w:r>
    </w:p>
    <w:p w14:paraId="37012C6B" w14:textId="77777777" w:rsidR="00B47BC9" w:rsidRPr="00D51870" w:rsidRDefault="00B47BC9" w:rsidP="00B47BC9">
      <w:pPr>
        <w:rPr>
          <w:lang w:val="es-ES_tradnl"/>
        </w:rPr>
      </w:pPr>
    </w:p>
    <w:p w14:paraId="1DF8F08B" w14:textId="77777777" w:rsidR="00B47BC9" w:rsidRPr="00D51870" w:rsidRDefault="00B47BC9" w:rsidP="00B47BC9">
      <w:pPr>
        <w:rPr>
          <w:lang w:val="es-ES_tradnl"/>
        </w:rPr>
      </w:pPr>
    </w:p>
    <w:p w14:paraId="554D57C1" w14:textId="77777777" w:rsidR="00B47BC9" w:rsidRPr="00D51870" w:rsidRDefault="00B47BC9" w:rsidP="00B47BC9">
      <w:pPr>
        <w:rPr>
          <w:lang w:val="es-ES_tradnl"/>
        </w:rPr>
      </w:pPr>
    </w:p>
    <w:p w14:paraId="283FC5EF" w14:textId="77777777" w:rsidR="00B47BC9" w:rsidRPr="00D51870" w:rsidRDefault="00B47BC9" w:rsidP="00B47BC9">
      <w:pPr>
        <w:rPr>
          <w:lang w:val="es-ES_tradnl"/>
        </w:rPr>
      </w:pPr>
    </w:p>
    <w:p w14:paraId="7C8BBA13" w14:textId="77777777" w:rsidR="00B47BC9" w:rsidRPr="00D51870" w:rsidRDefault="00B47BC9" w:rsidP="00B47BC9">
      <w:pPr>
        <w:pStyle w:val="Subcapitulo-Hijo"/>
        <w:rPr>
          <w:lang w:val="es-ES_tradnl"/>
        </w:rPr>
      </w:pPr>
      <w:bookmarkStart w:id="44" w:name="_Toc143454665"/>
      <w:r w:rsidRPr="00D51870">
        <w:rPr>
          <w:lang w:val="es-ES_tradnl"/>
        </w:rPr>
        <w:t>3.2.4 Anónimo</w:t>
      </w:r>
      <w:bookmarkEnd w:id="44"/>
    </w:p>
    <w:p w14:paraId="7FDC55E6" w14:textId="77777777" w:rsidR="00B47BC9" w:rsidRPr="00D51870" w:rsidRDefault="00B47BC9" w:rsidP="00B47BC9">
      <w:pPr>
        <w:rPr>
          <w:lang w:val="es-ES_tradnl"/>
        </w:rPr>
      </w:pPr>
    </w:p>
    <w:p w14:paraId="4B054296" w14:textId="69B232B5" w:rsidR="00BE5B49" w:rsidRPr="00D51870" w:rsidRDefault="002929C8" w:rsidP="00BE5B49">
      <w:pPr>
        <w:spacing w:line="360" w:lineRule="auto"/>
        <w:jc w:val="both"/>
        <w:rPr>
          <w:i/>
          <w:iCs/>
          <w:lang w:val="es-ES_tradnl"/>
        </w:rPr>
      </w:pPr>
      <w:r>
        <w:rPr>
          <w:lang w:val="es-ES_tradnl"/>
        </w:rPr>
        <w:t xml:space="preserve">Finalmente, se describen los casos de uso relacionados con el usuario anónimo, en el cual se puede observar un diagrama más </w:t>
      </w:r>
      <w:r w:rsidR="00286566">
        <w:rPr>
          <w:lang w:val="es-ES_tradnl"/>
        </w:rPr>
        <w:t xml:space="preserve">reducido </w:t>
      </w:r>
      <w:r>
        <w:rPr>
          <w:lang w:val="es-ES_tradnl"/>
        </w:rPr>
        <w:t>debido a la</w:t>
      </w:r>
      <w:r w:rsidR="00286566">
        <w:rPr>
          <w:lang w:val="es-ES_tradnl"/>
        </w:rPr>
        <w:t xml:space="preserve">s </w:t>
      </w:r>
      <w:r>
        <w:rPr>
          <w:lang w:val="es-ES_tradnl"/>
        </w:rPr>
        <w:t xml:space="preserve">funciones que este usuario posee en la plataforma, </w:t>
      </w:r>
      <w:proofErr w:type="gramStart"/>
      <w:r>
        <w:rPr>
          <w:lang w:val="es-ES_tradnl"/>
        </w:rPr>
        <w:t xml:space="preserve">centrándose principalmente </w:t>
      </w:r>
      <w:r w:rsidR="00803E2C">
        <w:rPr>
          <w:lang w:val="es-ES_tradnl"/>
        </w:rPr>
        <w:t>en</w:t>
      </w:r>
      <w:proofErr w:type="gramEnd"/>
      <w:r>
        <w:rPr>
          <w:lang w:val="es-ES_tradnl"/>
        </w:rPr>
        <w:t xml:space="preserve"> la búsqueda y visualización de los productos y comercios de la plataforma. </w:t>
      </w:r>
      <w:r w:rsidR="0093136B" w:rsidRPr="00D51870">
        <w:rPr>
          <w:lang w:val="es-ES_tradnl"/>
        </w:rPr>
        <w:t xml:space="preserve">Así pues, </w:t>
      </w:r>
      <w:r w:rsidR="00B47723" w:rsidRPr="00D51870">
        <w:rPr>
          <w:lang w:val="es-ES_tradnl"/>
        </w:rPr>
        <w:t xml:space="preserve">se procede a </w:t>
      </w:r>
      <w:r w:rsidR="00DB52DA" w:rsidRPr="00D51870">
        <w:rPr>
          <w:lang w:val="es-ES_tradnl"/>
        </w:rPr>
        <w:t>describir</w:t>
      </w:r>
      <w:r w:rsidR="00B47723" w:rsidRPr="00D51870">
        <w:rPr>
          <w:lang w:val="es-ES_tradnl"/>
        </w:rPr>
        <w:t xml:space="preserve"> </w:t>
      </w:r>
      <w:r w:rsidR="00DB52DA" w:rsidRPr="00D51870">
        <w:rPr>
          <w:lang w:val="es-ES_tradnl"/>
        </w:rPr>
        <w:t xml:space="preserve">detalladamente las acciones que puede llevar a cabo el usuario anónimo en la plataforma </w:t>
      </w:r>
      <w:r w:rsidR="00BE5B49" w:rsidRPr="00D51870">
        <w:rPr>
          <w:lang w:val="es-ES_tradnl"/>
        </w:rPr>
        <w:t xml:space="preserve">en las </w:t>
      </w:r>
      <w:r w:rsidR="00BE5B49" w:rsidRPr="00D51870">
        <w:rPr>
          <w:i/>
          <w:iCs/>
          <w:lang w:val="es-ES_tradnl"/>
        </w:rPr>
        <w:t>figuras 12 y 13</w:t>
      </w:r>
      <w:r w:rsidR="00DB52DA" w:rsidRPr="00D51870">
        <w:rPr>
          <w:i/>
          <w:iCs/>
          <w:lang w:val="es-ES_tradnl"/>
        </w:rPr>
        <w:t xml:space="preserve"> </w:t>
      </w:r>
      <w:r w:rsidR="00DB52DA" w:rsidRPr="00D51870">
        <w:rPr>
          <w:lang w:val="es-ES_tradnl"/>
        </w:rPr>
        <w:t>respectivamente</w:t>
      </w:r>
      <w:r w:rsidR="00B47723" w:rsidRPr="00D51870">
        <w:rPr>
          <w:i/>
          <w:iCs/>
          <w:lang w:val="es-ES_tradnl"/>
        </w:rPr>
        <w:t>.</w:t>
      </w:r>
    </w:p>
    <w:p w14:paraId="3C4A842A" w14:textId="1961CC1A" w:rsidR="00BE5B49" w:rsidRPr="00D51870" w:rsidRDefault="00BE5B49" w:rsidP="00BE5B49">
      <w:pPr>
        <w:spacing w:line="360" w:lineRule="auto"/>
        <w:jc w:val="both"/>
        <w:rPr>
          <w:lang w:val="es-ES_tradnl"/>
        </w:rPr>
      </w:pPr>
      <w:r w:rsidRPr="00D51870">
        <w:rPr>
          <w:noProof/>
          <w:lang w:val="es-ES_tradnl"/>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7AE53110"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68324A">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7AE53110"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68324A">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sidRPr="00D51870">
        <w:rPr>
          <w:noProof/>
          <w:lang w:val="es-ES_tradnl"/>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Pr="00D51870" w:rsidRDefault="00BE5B49" w:rsidP="00BE5B49">
      <w:pPr>
        <w:spacing w:line="360" w:lineRule="auto"/>
        <w:jc w:val="both"/>
        <w:rPr>
          <w:lang w:val="es-ES_tradnl"/>
        </w:rPr>
      </w:pPr>
    </w:p>
    <w:p w14:paraId="06A75651" w14:textId="77777777" w:rsidR="00482DD3" w:rsidRPr="00D51870" w:rsidRDefault="00482DD3" w:rsidP="00BE5B49">
      <w:pPr>
        <w:spacing w:line="360" w:lineRule="auto"/>
        <w:jc w:val="both"/>
        <w:rPr>
          <w:lang w:val="es-ES_tradnl"/>
        </w:rPr>
      </w:pPr>
    </w:p>
    <w:p w14:paraId="10CB543D" w14:textId="77777777" w:rsidR="00482DD3" w:rsidRPr="00D51870" w:rsidRDefault="00482DD3" w:rsidP="00BE5B49">
      <w:pPr>
        <w:spacing w:line="360" w:lineRule="auto"/>
        <w:jc w:val="both"/>
        <w:rPr>
          <w:lang w:val="es-ES_tradnl"/>
        </w:rPr>
      </w:pPr>
    </w:p>
    <w:p w14:paraId="2BAC8B19" w14:textId="77777777" w:rsidR="00482DD3" w:rsidRPr="00D51870" w:rsidRDefault="00482DD3" w:rsidP="00BE5B49">
      <w:pPr>
        <w:spacing w:line="360" w:lineRule="auto"/>
        <w:jc w:val="both"/>
        <w:rPr>
          <w:lang w:val="es-ES_tradnl"/>
        </w:rPr>
      </w:pPr>
    </w:p>
    <w:p w14:paraId="4966A454" w14:textId="77777777" w:rsidR="00482DD3" w:rsidRPr="00D51870" w:rsidRDefault="00482DD3" w:rsidP="00BE5B49">
      <w:pPr>
        <w:spacing w:line="360" w:lineRule="auto"/>
        <w:jc w:val="both"/>
        <w:rPr>
          <w:lang w:val="es-ES_tradnl"/>
        </w:rPr>
      </w:pPr>
    </w:p>
    <w:p w14:paraId="7E49CCBC" w14:textId="77777777" w:rsidR="00482DD3" w:rsidRPr="00D51870" w:rsidRDefault="00482DD3" w:rsidP="00BE5B49">
      <w:pPr>
        <w:spacing w:line="360" w:lineRule="auto"/>
        <w:jc w:val="both"/>
        <w:rPr>
          <w:lang w:val="es-ES_tradnl"/>
        </w:rPr>
      </w:pPr>
    </w:p>
    <w:p w14:paraId="6EFECA2B" w14:textId="77777777" w:rsidR="00482DD3" w:rsidRPr="00D51870" w:rsidRDefault="00482DD3" w:rsidP="00BE5B49">
      <w:pPr>
        <w:spacing w:line="360" w:lineRule="auto"/>
        <w:jc w:val="both"/>
        <w:rPr>
          <w:lang w:val="es-ES_tradnl"/>
        </w:rPr>
      </w:pPr>
    </w:p>
    <w:p w14:paraId="47E3FD6C" w14:textId="77777777" w:rsidR="00482DD3" w:rsidRPr="00D51870" w:rsidRDefault="00482DD3" w:rsidP="00BE5B49">
      <w:pPr>
        <w:spacing w:line="360" w:lineRule="auto"/>
        <w:jc w:val="both"/>
        <w:rPr>
          <w:lang w:val="es-ES_tradnl"/>
        </w:rPr>
      </w:pPr>
    </w:p>
    <w:p w14:paraId="494F8500" w14:textId="77777777" w:rsidR="00482DD3" w:rsidRPr="00D51870" w:rsidRDefault="00482DD3" w:rsidP="00BE5B49">
      <w:pPr>
        <w:spacing w:line="360" w:lineRule="auto"/>
        <w:jc w:val="both"/>
        <w:rPr>
          <w:lang w:val="es-ES_tradnl"/>
        </w:rPr>
      </w:pPr>
    </w:p>
    <w:p w14:paraId="548F0438" w14:textId="77777777" w:rsidR="00482DD3" w:rsidRPr="00D51870" w:rsidRDefault="00482DD3" w:rsidP="00BE5B49">
      <w:pPr>
        <w:spacing w:line="360" w:lineRule="auto"/>
        <w:jc w:val="both"/>
        <w:rPr>
          <w:lang w:val="es-ES_tradnl"/>
        </w:rPr>
      </w:pPr>
    </w:p>
    <w:p w14:paraId="10E9D37B" w14:textId="77777777" w:rsidR="00482DD3" w:rsidRPr="00D51870" w:rsidRDefault="00482DD3" w:rsidP="00BE5B49">
      <w:pPr>
        <w:spacing w:line="360" w:lineRule="auto"/>
        <w:jc w:val="both"/>
        <w:rPr>
          <w:lang w:val="es-ES_tradnl"/>
        </w:rPr>
      </w:pPr>
    </w:p>
    <w:p w14:paraId="69B21CBA" w14:textId="77777777" w:rsidR="00482DD3" w:rsidRPr="00D51870" w:rsidRDefault="00482DD3" w:rsidP="00BE5B49">
      <w:pPr>
        <w:spacing w:line="360" w:lineRule="auto"/>
        <w:jc w:val="both"/>
        <w:rPr>
          <w:lang w:val="es-ES_tradnl"/>
        </w:rPr>
      </w:pPr>
    </w:p>
    <w:p w14:paraId="69623F72" w14:textId="77777777" w:rsidR="00482DD3" w:rsidRPr="00D51870" w:rsidRDefault="00482DD3" w:rsidP="00BE5B49">
      <w:pPr>
        <w:spacing w:line="360" w:lineRule="auto"/>
        <w:jc w:val="both"/>
        <w:rPr>
          <w:lang w:val="es-ES_tradnl"/>
        </w:rPr>
      </w:pPr>
    </w:p>
    <w:p w14:paraId="301C4202" w14:textId="77777777" w:rsidR="00482DD3" w:rsidRPr="00D51870" w:rsidRDefault="00482DD3" w:rsidP="00BE5B49">
      <w:pPr>
        <w:spacing w:line="360" w:lineRule="auto"/>
        <w:jc w:val="both"/>
        <w:rPr>
          <w:lang w:val="es-ES_tradnl"/>
        </w:rPr>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rsidRPr="00D51870"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Pr="00D51870" w:rsidRDefault="00482DD3" w:rsidP="00B82053">
            <w:pPr>
              <w:spacing w:line="360" w:lineRule="auto"/>
              <w:jc w:val="center"/>
              <w:rPr>
                <w:lang w:val="es-ES_tradnl"/>
              </w:rPr>
            </w:pPr>
            <w:r w:rsidRPr="00D51870">
              <w:rPr>
                <w:lang w:val="es-ES_tradnl"/>
              </w:rPr>
              <w:t>Nombre</w:t>
            </w:r>
          </w:p>
        </w:tc>
        <w:tc>
          <w:tcPr>
            <w:tcW w:w="1811" w:type="dxa"/>
          </w:tcPr>
          <w:p w14:paraId="6C313BE3" w14:textId="17ED3E1A"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37D3559F" w14:textId="302E60D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41888CCD" w14:textId="5FE4ACD6"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2E8E7EB9" w14:textId="677939C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453D8A" w:rsidRPr="00D51870"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Pr="00D51870" w:rsidRDefault="00453D8A" w:rsidP="00453D8A">
            <w:pPr>
              <w:spacing w:line="360" w:lineRule="auto"/>
              <w:rPr>
                <w:lang w:val="es-ES_tradnl"/>
              </w:rPr>
            </w:pPr>
            <w:r w:rsidRPr="00D51870">
              <w:rPr>
                <w:lang w:val="es-ES_tradnl"/>
              </w:rPr>
              <w:t>Buscar comercio</w:t>
            </w:r>
          </w:p>
        </w:tc>
        <w:tc>
          <w:tcPr>
            <w:tcW w:w="1811" w:type="dxa"/>
          </w:tcPr>
          <w:p w14:paraId="719218C9" w14:textId="744E8F7C"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registrado en la plataforma.</w:t>
            </w:r>
          </w:p>
        </w:tc>
        <w:tc>
          <w:tcPr>
            <w:tcW w:w="1811" w:type="dxa"/>
          </w:tcPr>
          <w:p w14:paraId="13FB404A"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7EBBAA84"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verifica si el nombre introducido es correcto y se encuentra en el mismo.</w:t>
            </w:r>
          </w:p>
          <w:p w14:paraId="3AAF60F7"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p w14:paraId="0CCDCC96" w14:textId="1C1E860E"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4E2E49D1" w14:textId="199E0D30"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Se muestra el comercio tecleado.</w:t>
            </w:r>
          </w:p>
        </w:tc>
        <w:tc>
          <w:tcPr>
            <w:tcW w:w="1811" w:type="dxa"/>
          </w:tcPr>
          <w:p w14:paraId="60D2C106" w14:textId="42CAC894"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2.a. Muestra un mensaje de error informando de que el comercio no </w:t>
            </w:r>
            <w:r w:rsidRPr="00D51870">
              <w:rPr>
                <w:lang w:val="es-ES_tradnl"/>
              </w:rPr>
              <w:lastRenderedPageBreak/>
              <w:t>existe, vuelve al paso 1.</w:t>
            </w:r>
          </w:p>
        </w:tc>
      </w:tr>
      <w:tr w:rsidR="00453D8A" w:rsidRPr="00D51870"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Pr="00D51870" w:rsidRDefault="00453D8A" w:rsidP="00453D8A">
            <w:pPr>
              <w:spacing w:line="360" w:lineRule="auto"/>
              <w:rPr>
                <w:lang w:val="es-ES_tradnl"/>
              </w:rPr>
            </w:pPr>
            <w:r w:rsidRPr="00D51870">
              <w:rPr>
                <w:lang w:val="es-ES_tradnl"/>
              </w:rPr>
              <w:lastRenderedPageBreak/>
              <w:t>Registro de usuario</w:t>
            </w:r>
          </w:p>
        </w:tc>
        <w:tc>
          <w:tcPr>
            <w:tcW w:w="1811" w:type="dxa"/>
          </w:tcPr>
          <w:p w14:paraId="65BA4514" w14:textId="004F8D42"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usuario anónimo y no tener usuario en la plataforma.</w:t>
            </w:r>
          </w:p>
        </w:tc>
        <w:tc>
          <w:tcPr>
            <w:tcW w:w="1811" w:type="dxa"/>
          </w:tcPr>
          <w:p w14:paraId="78DCDFFE" w14:textId="77777777"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rellena el formulario de registro y pulsa en confirmar.</w:t>
            </w:r>
          </w:p>
          <w:p w14:paraId="654016F0"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que no existen colisiones con los datos de los usuarios ya existentes.</w:t>
            </w:r>
          </w:p>
          <w:p w14:paraId="15A30EA5"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3. El sistema muestra un mensaje de éxito al registrarse. </w:t>
            </w:r>
          </w:p>
          <w:p w14:paraId="35F8F472" w14:textId="5F3C0C5E"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4. El sistema almacena los datos </w:t>
            </w:r>
            <w:r w:rsidRPr="00D51870">
              <w:rPr>
                <w:lang w:val="es-ES_tradnl"/>
              </w:rPr>
              <w:lastRenderedPageBreak/>
              <w:t>en la base de datos del servidor.</w:t>
            </w:r>
          </w:p>
        </w:tc>
        <w:tc>
          <w:tcPr>
            <w:tcW w:w="1811" w:type="dxa"/>
          </w:tcPr>
          <w:p w14:paraId="2AC68DA3" w14:textId="4745C9DA"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queda registrado correctamente en la plataforma.</w:t>
            </w:r>
          </w:p>
        </w:tc>
        <w:tc>
          <w:tcPr>
            <w:tcW w:w="1811" w:type="dxa"/>
          </w:tcPr>
          <w:p w14:paraId="1E345FFD" w14:textId="06AD9771"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Ya existe un usuario con el mismo nombre, vuelve al paso 1.</w:t>
            </w:r>
          </w:p>
        </w:tc>
      </w:tr>
      <w:tr w:rsidR="00453D8A" w:rsidRPr="00D51870"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Pr="00D51870" w:rsidRDefault="00453D8A" w:rsidP="00453D8A">
            <w:pPr>
              <w:spacing w:line="360" w:lineRule="auto"/>
              <w:rPr>
                <w:lang w:val="es-ES_tradnl"/>
              </w:rPr>
            </w:pPr>
            <w:r w:rsidRPr="00D51870">
              <w:rPr>
                <w:lang w:val="es-ES_tradnl"/>
              </w:rPr>
              <w:t>Buscar producto</w:t>
            </w:r>
          </w:p>
        </w:tc>
        <w:tc>
          <w:tcPr>
            <w:tcW w:w="1811" w:type="dxa"/>
          </w:tcPr>
          <w:p w14:paraId="277BE9DF" w14:textId="2105D00D"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6A80D78" w14:textId="77777777"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3E54C78F" w14:textId="77777777"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57C7E521" w14:textId="51587B68"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2AAE0A04" w14:textId="7D2527C1"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71C30BEC" w14:textId="25F5E0BC"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453D8A" w:rsidRPr="00D51870"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Pr="00D51870" w:rsidRDefault="00453D8A" w:rsidP="00453D8A">
            <w:pPr>
              <w:spacing w:line="360" w:lineRule="auto"/>
              <w:rPr>
                <w:lang w:val="es-ES_tradnl"/>
              </w:rPr>
            </w:pPr>
            <w:r w:rsidRPr="00D51870">
              <w:rPr>
                <w:lang w:val="es-ES_tradnl"/>
              </w:rPr>
              <w:t>Visualizar comercio</w:t>
            </w:r>
          </w:p>
        </w:tc>
        <w:tc>
          <w:tcPr>
            <w:tcW w:w="1811" w:type="dxa"/>
          </w:tcPr>
          <w:p w14:paraId="27ADADB4" w14:textId="674ACB23"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y debe haber realizado la búsqueda de este.</w:t>
            </w:r>
          </w:p>
        </w:tc>
        <w:tc>
          <w:tcPr>
            <w:tcW w:w="1811" w:type="dxa"/>
          </w:tcPr>
          <w:p w14:paraId="18538D86" w14:textId="77777777"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nombre del comercio.</w:t>
            </w:r>
          </w:p>
          <w:p w14:paraId="111A9003" w14:textId="77777777"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devuelve el catálogo de productos satisfactoriamente.</w:t>
            </w:r>
          </w:p>
          <w:p w14:paraId="4CEDA064" w14:textId="7F528DCD"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p>
        </w:tc>
        <w:tc>
          <w:tcPr>
            <w:tcW w:w="1811" w:type="dxa"/>
          </w:tcPr>
          <w:p w14:paraId="532EF98A" w14:textId="3C7895E9"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 los productos pertenecientes a dicho comercio.</w:t>
            </w:r>
          </w:p>
        </w:tc>
        <w:tc>
          <w:tcPr>
            <w:tcW w:w="1811" w:type="dxa"/>
          </w:tcPr>
          <w:p w14:paraId="4C27FB79" w14:textId="501CF85D"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453D8A" w:rsidRPr="00D51870"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Pr="00D51870" w:rsidRDefault="00453D8A" w:rsidP="00453D8A">
            <w:pPr>
              <w:spacing w:line="360" w:lineRule="auto"/>
              <w:rPr>
                <w:lang w:val="es-ES_tradnl"/>
              </w:rPr>
            </w:pPr>
            <w:r w:rsidRPr="00D51870">
              <w:rPr>
                <w:lang w:val="es-ES_tradnl"/>
              </w:rPr>
              <w:t>Visualizar producto</w:t>
            </w:r>
          </w:p>
        </w:tc>
        <w:tc>
          <w:tcPr>
            <w:tcW w:w="1811" w:type="dxa"/>
          </w:tcPr>
          <w:p w14:paraId="66FDA4F2" w14:textId="427C27A4"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Que el producto haya sido creado.</w:t>
            </w:r>
          </w:p>
        </w:tc>
        <w:tc>
          <w:tcPr>
            <w:tcW w:w="1811" w:type="dxa"/>
          </w:tcPr>
          <w:p w14:paraId="50AC6FA4" w14:textId="77777777"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1. Debe haber accedido al comercio, visualizarlo y posteriormente haber tecleado el </w:t>
            </w:r>
            <w:r w:rsidRPr="00D51870">
              <w:rPr>
                <w:lang w:val="es-ES_tradnl"/>
              </w:rPr>
              <w:lastRenderedPageBreak/>
              <w:t>nombre del producto.</w:t>
            </w:r>
          </w:p>
          <w:p w14:paraId="2BADC430" w14:textId="6F28B608" w:rsidR="00B82053"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444C2AF9" w14:textId="22B8653D"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811" w:type="dxa"/>
          </w:tcPr>
          <w:p w14:paraId="39195B83" w14:textId="44E64514" w:rsidR="00453D8A" w:rsidRPr="00D51870" w:rsidRDefault="00B82053" w:rsidP="00B82053">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2DE6D3C4" w14:textId="69AB123D" w:rsidR="00B82053" w:rsidRPr="00D51870" w:rsidRDefault="00B82053" w:rsidP="00B8205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13</w:t>
      </w:r>
      <w:r w:rsidRPr="00D51870">
        <w:rPr>
          <w:i/>
          <w:iCs w:val="0"/>
          <w:lang w:val="es-ES_tradnl"/>
        </w:rPr>
        <w:fldChar w:fldCharType="end"/>
      </w:r>
      <w:r w:rsidRPr="00D51870">
        <w:rPr>
          <w:i/>
          <w:iCs w:val="0"/>
          <w:lang w:val="es-ES_tradnl"/>
        </w:rPr>
        <w:t>. Casos de uso del usuario anónimo.</w:t>
      </w:r>
    </w:p>
    <w:p w14:paraId="1CE9AE2C" w14:textId="77777777" w:rsidR="00CD19C1" w:rsidRPr="00D51870" w:rsidRDefault="00CD19C1" w:rsidP="00CD19C1">
      <w:pPr>
        <w:rPr>
          <w:lang w:val="es-ES_tradnl"/>
        </w:rPr>
      </w:pPr>
    </w:p>
    <w:p w14:paraId="5D1AB088" w14:textId="77777777" w:rsidR="00CD19C1" w:rsidRPr="00D51870" w:rsidRDefault="00CD19C1" w:rsidP="00CD19C1">
      <w:pPr>
        <w:rPr>
          <w:lang w:val="es-ES_tradnl"/>
        </w:rPr>
      </w:pPr>
    </w:p>
    <w:p w14:paraId="0649F979" w14:textId="77777777" w:rsidR="00CD19C1" w:rsidRPr="00D51870" w:rsidRDefault="00CD19C1" w:rsidP="00CD19C1">
      <w:pPr>
        <w:rPr>
          <w:lang w:val="es-ES_tradnl"/>
        </w:rPr>
      </w:pPr>
    </w:p>
    <w:p w14:paraId="5C98014E" w14:textId="77777777" w:rsidR="00CD19C1" w:rsidRPr="00D51870" w:rsidRDefault="00CD19C1" w:rsidP="00CD19C1">
      <w:pPr>
        <w:pStyle w:val="Subcapitulo"/>
        <w:rPr>
          <w:lang w:val="es-ES_tradnl"/>
        </w:rPr>
      </w:pPr>
      <w:bookmarkStart w:id="45" w:name="_Toc143454666"/>
      <w:r w:rsidRPr="00D51870">
        <w:rPr>
          <w:lang w:val="es-ES_tradnl"/>
        </w:rPr>
        <w:t>3.3 Diagramas de secuencia</w:t>
      </w:r>
      <w:bookmarkEnd w:id="45"/>
    </w:p>
    <w:p w14:paraId="267D683D" w14:textId="1A990846" w:rsidR="00D5001D" w:rsidRPr="00D51870" w:rsidRDefault="00CD19C1" w:rsidP="00D5001D">
      <w:pPr>
        <w:spacing w:line="360" w:lineRule="auto"/>
        <w:jc w:val="both"/>
        <w:rPr>
          <w:lang w:val="es-ES_tradnl"/>
        </w:rPr>
      </w:pPr>
      <w:r w:rsidRPr="00D51870">
        <w:rPr>
          <w:lang w:val="es-ES_tradnl"/>
        </w:rPr>
        <w:t xml:space="preserve">En este apartado se </w:t>
      </w:r>
      <w:r w:rsidR="00CF512D">
        <w:rPr>
          <w:lang w:val="es-ES_tradnl"/>
        </w:rPr>
        <w:t>abordan</w:t>
      </w:r>
      <w:r w:rsidR="00792D14" w:rsidRPr="00D51870">
        <w:rPr>
          <w:lang w:val="es-ES_tradnl"/>
        </w:rPr>
        <w:t xml:space="preserve"> los diagramas de secuencia realizados de la plataforma</w:t>
      </w:r>
      <w:r w:rsidR="00355901">
        <w:rPr>
          <w:lang w:val="es-ES_tradnl"/>
        </w:rPr>
        <w:t xml:space="preserve"> desarrollada</w:t>
      </w:r>
      <w:r w:rsidR="00792D14" w:rsidRPr="00D51870">
        <w:rPr>
          <w:lang w:val="es-ES_tradnl"/>
        </w:rPr>
        <w:t xml:space="preserve">. </w:t>
      </w:r>
      <w:r w:rsidR="00355901">
        <w:rPr>
          <w:lang w:val="es-ES_tradnl"/>
        </w:rPr>
        <w:t>Inicialmente se planteó la posibilidad de elaborar</w:t>
      </w:r>
      <w:r w:rsidR="000A33C8" w:rsidRPr="00D51870">
        <w:rPr>
          <w:lang w:val="es-ES_tradnl"/>
        </w:rPr>
        <w:t xml:space="preserve"> un diagrama de secuencia por cada </w:t>
      </w:r>
      <w:r w:rsidR="00355901">
        <w:rPr>
          <w:lang w:val="es-ES_tradnl"/>
        </w:rPr>
        <w:t xml:space="preserve">escenario de </w:t>
      </w:r>
      <w:r w:rsidR="000A33C8" w:rsidRPr="00D51870">
        <w:rPr>
          <w:lang w:val="es-ES_tradnl"/>
        </w:rPr>
        <w:t>caso de uso, pero d</w:t>
      </w:r>
      <w:r w:rsidR="00792D14" w:rsidRPr="00D51870">
        <w:rPr>
          <w:lang w:val="es-ES_tradnl"/>
        </w:rPr>
        <w:t>ebido a la gran cantidad de casos de uso que se han elaborado</w:t>
      </w:r>
      <w:r w:rsidR="00355901">
        <w:rPr>
          <w:lang w:val="es-ES_tradnl"/>
        </w:rPr>
        <w:t>,</w:t>
      </w:r>
      <w:r w:rsidR="000A33C8" w:rsidRPr="00D51870">
        <w:rPr>
          <w:lang w:val="es-ES_tradnl"/>
        </w:rPr>
        <w:t xml:space="preserve"> </w:t>
      </w:r>
      <w:r w:rsidR="00355901">
        <w:rPr>
          <w:lang w:val="es-ES_tradnl"/>
        </w:rPr>
        <w:t>el coste de realización de todos estos diagramas no resulta viable</w:t>
      </w:r>
      <w:r w:rsidR="00792D14" w:rsidRPr="00D51870">
        <w:rPr>
          <w:lang w:val="es-ES_tradnl"/>
        </w:rPr>
        <w:t xml:space="preserve">, </w:t>
      </w:r>
      <w:r w:rsidR="00355901">
        <w:rPr>
          <w:lang w:val="es-ES_tradnl"/>
        </w:rPr>
        <w:t xml:space="preserve">aún más teniendo en cuenta que muchos de ellos son bastante claros de por sí, junto con la especificación de requisitos. Por consiguiente, </w:t>
      </w:r>
      <w:r w:rsidR="00792D14" w:rsidRPr="00D51870">
        <w:rPr>
          <w:lang w:val="es-ES_tradnl"/>
        </w:rPr>
        <w:t>se ha</w:t>
      </w:r>
      <w:r w:rsidR="00355901">
        <w:rPr>
          <w:lang w:val="es-ES_tradnl"/>
        </w:rPr>
        <w:t xml:space="preserve"> centrado el esfuerzo en los</w:t>
      </w:r>
      <w:r w:rsidR="00792D14" w:rsidRPr="00D51870">
        <w:rPr>
          <w:lang w:val="es-ES_tradnl"/>
        </w:rPr>
        <w:t xml:space="preserve"> </w:t>
      </w:r>
      <w:r w:rsidR="00355901">
        <w:rPr>
          <w:lang w:val="es-ES_tradnl"/>
        </w:rPr>
        <w:t xml:space="preserve">que, a nuestro criterio, son los </w:t>
      </w:r>
      <w:r w:rsidR="00792D14" w:rsidRPr="00D51870">
        <w:rPr>
          <w:lang w:val="es-ES_tradnl"/>
        </w:rPr>
        <w:t>cinco casos de uso</w:t>
      </w:r>
      <w:r w:rsidR="000A33C8" w:rsidRPr="00D51870">
        <w:rPr>
          <w:lang w:val="es-ES_tradnl"/>
        </w:rPr>
        <w:t xml:space="preserve"> </w:t>
      </w:r>
      <w:r w:rsidR="00355901">
        <w:rPr>
          <w:lang w:val="es-ES_tradnl"/>
        </w:rPr>
        <w:t xml:space="preserve">más </w:t>
      </w:r>
      <w:r w:rsidR="000A33C8" w:rsidRPr="00D51870">
        <w:rPr>
          <w:lang w:val="es-ES_tradnl"/>
        </w:rPr>
        <w:t>relevantes</w:t>
      </w:r>
      <w:r w:rsidR="00355901">
        <w:rPr>
          <w:lang w:val="es-ES_tradnl"/>
        </w:rPr>
        <w:t xml:space="preserve"> del sistema bajo desarrollo</w:t>
      </w:r>
      <w:r w:rsidR="000A33C8" w:rsidRPr="00D51870">
        <w:rPr>
          <w:lang w:val="es-ES_tradnl"/>
        </w:rPr>
        <w:t>,</w:t>
      </w:r>
      <w:r w:rsidR="00792D14" w:rsidRPr="00D51870">
        <w:rPr>
          <w:lang w:val="es-ES_tradnl"/>
        </w:rPr>
        <w:t xml:space="preserve"> </w:t>
      </w:r>
      <w:r w:rsidR="00355901">
        <w:rPr>
          <w:lang w:val="es-ES_tradnl"/>
        </w:rPr>
        <w:t>proporcionando</w:t>
      </w:r>
      <w:r w:rsidR="00E45F28" w:rsidRPr="00D51870">
        <w:rPr>
          <w:lang w:val="es-ES_tradnl"/>
        </w:rPr>
        <w:t xml:space="preserve"> un diagrama </w:t>
      </w:r>
      <w:r w:rsidR="00355901">
        <w:rPr>
          <w:lang w:val="es-ES_tradnl"/>
        </w:rPr>
        <w:t>de secuencia para el escenario principal de</w:t>
      </w:r>
      <w:r w:rsidR="00355901" w:rsidRPr="00D51870">
        <w:rPr>
          <w:lang w:val="es-ES_tradnl"/>
        </w:rPr>
        <w:t xml:space="preserve"> </w:t>
      </w:r>
      <w:r w:rsidR="00E45F28" w:rsidRPr="00D51870">
        <w:rPr>
          <w:lang w:val="es-ES_tradnl"/>
        </w:rPr>
        <w:t xml:space="preserve">cada </w:t>
      </w:r>
      <w:r w:rsidR="00D5001D" w:rsidRPr="00D51870">
        <w:rPr>
          <w:lang w:val="es-ES_tradnl"/>
        </w:rPr>
        <w:t>uno de ellos.</w:t>
      </w:r>
      <w:r w:rsidR="00850BC8" w:rsidRPr="00D51870">
        <w:rPr>
          <w:lang w:val="es-ES_tradnl"/>
        </w:rPr>
        <w:t xml:space="preserve"> </w:t>
      </w:r>
      <w:r w:rsidR="000A33C8" w:rsidRPr="00D51870">
        <w:rPr>
          <w:lang w:val="es-ES_tradnl"/>
        </w:rPr>
        <w:t xml:space="preserve">Con estos diagramas se pretenden mostrar el comportamiento </w:t>
      </w:r>
      <w:r w:rsidR="00355901">
        <w:rPr>
          <w:lang w:val="es-ES_tradnl"/>
        </w:rPr>
        <w:t xml:space="preserve">general </w:t>
      </w:r>
      <w:r w:rsidR="000A33C8" w:rsidRPr="00D51870">
        <w:rPr>
          <w:lang w:val="es-ES_tradnl"/>
        </w:rPr>
        <w:t xml:space="preserve">del caso de uso, con el objetivo de determinar los objetos </w:t>
      </w:r>
      <w:r w:rsidR="00355901">
        <w:rPr>
          <w:lang w:val="es-ES_tradnl"/>
        </w:rPr>
        <w:t xml:space="preserve">(participantes) </w:t>
      </w:r>
      <w:r w:rsidR="000A33C8" w:rsidRPr="00D51870">
        <w:rPr>
          <w:lang w:val="es-ES_tradnl"/>
        </w:rPr>
        <w:t>necesarios para la implementación de este</w:t>
      </w:r>
      <w:r w:rsidR="00355901">
        <w:rPr>
          <w:lang w:val="es-ES_tradnl"/>
        </w:rPr>
        <w:t>, junto con las interacciones entre los distintos participantes</w:t>
      </w:r>
      <w:r w:rsidR="000A33C8" w:rsidRPr="00D51870">
        <w:rPr>
          <w:lang w:val="es-ES_tradnl"/>
        </w:rPr>
        <w:t xml:space="preserve">. </w:t>
      </w:r>
    </w:p>
    <w:p w14:paraId="339C4404" w14:textId="77777777" w:rsidR="000A33C8" w:rsidRPr="00D51870" w:rsidRDefault="000A33C8" w:rsidP="00D5001D">
      <w:pPr>
        <w:spacing w:line="360" w:lineRule="auto"/>
        <w:jc w:val="both"/>
        <w:rPr>
          <w:lang w:val="es-ES_tradnl"/>
        </w:rPr>
      </w:pPr>
    </w:p>
    <w:p w14:paraId="0FCA3743" w14:textId="3BCD75FA" w:rsidR="000F728D" w:rsidRPr="00D51870" w:rsidRDefault="000A33C8" w:rsidP="00906762">
      <w:pPr>
        <w:spacing w:line="360" w:lineRule="auto"/>
        <w:jc w:val="both"/>
        <w:rPr>
          <w:lang w:val="es-ES_tradnl"/>
        </w:rPr>
      </w:pPr>
      <w:r w:rsidRPr="00D51870">
        <w:rPr>
          <w:lang w:val="es-ES_tradnl"/>
        </w:rPr>
        <w:t xml:space="preserve">Los objetos que intervienen </w:t>
      </w:r>
      <w:r w:rsidR="00355901">
        <w:rPr>
          <w:lang w:val="es-ES_tradnl"/>
        </w:rPr>
        <w:t>son</w:t>
      </w:r>
      <w:r w:rsidR="00355901" w:rsidRPr="00D51870">
        <w:rPr>
          <w:lang w:val="es-ES_tradnl"/>
        </w:rPr>
        <w:t xml:space="preserve"> </w:t>
      </w:r>
      <w:r w:rsidRPr="00D51870">
        <w:rPr>
          <w:lang w:val="es-ES_tradnl"/>
        </w:rPr>
        <w:t xml:space="preserve">representados </w:t>
      </w:r>
      <w:r w:rsidR="00355901">
        <w:rPr>
          <w:lang w:val="es-ES_tradnl"/>
        </w:rPr>
        <w:t>mediante rectángulos en la parte superior de sendas</w:t>
      </w:r>
      <w:r w:rsidR="00355901" w:rsidRPr="00D51870">
        <w:rPr>
          <w:lang w:val="es-ES_tradnl"/>
        </w:rPr>
        <w:t xml:space="preserve"> </w:t>
      </w:r>
      <w:r w:rsidRPr="00D51870">
        <w:rPr>
          <w:lang w:val="es-ES_tradnl"/>
        </w:rPr>
        <w:t>líneas discontinuas verticales</w:t>
      </w:r>
      <w:r w:rsidR="00355901">
        <w:rPr>
          <w:lang w:val="es-ES_tradnl"/>
        </w:rPr>
        <w:t>, las cuales representan la dimensión temporal. L</w:t>
      </w:r>
      <w:r w:rsidRPr="00D51870">
        <w:rPr>
          <w:lang w:val="es-ES_tradnl"/>
        </w:rPr>
        <w:t xml:space="preserve">os mensajes pasados entre los </w:t>
      </w:r>
      <w:r w:rsidR="00355901">
        <w:rPr>
          <w:lang w:val="es-ES_tradnl"/>
        </w:rPr>
        <w:t>objetos</w:t>
      </w:r>
      <w:r w:rsidR="00355901" w:rsidRPr="00D51870">
        <w:rPr>
          <w:lang w:val="es-ES_tradnl"/>
        </w:rPr>
        <w:t xml:space="preserve"> </w:t>
      </w:r>
      <w:r w:rsidRPr="00D51870">
        <w:rPr>
          <w:lang w:val="es-ES_tradnl"/>
        </w:rPr>
        <w:t xml:space="preserve">se </w:t>
      </w:r>
      <w:r w:rsidR="009C64C1" w:rsidRPr="00D51870">
        <w:rPr>
          <w:lang w:val="es-ES_tradnl"/>
        </w:rPr>
        <w:t>representa</w:t>
      </w:r>
      <w:r w:rsidR="009C64C1">
        <w:rPr>
          <w:lang w:val="es-ES_tradnl"/>
        </w:rPr>
        <w:t>n</w:t>
      </w:r>
      <w:r w:rsidR="009C64C1" w:rsidRPr="00D51870">
        <w:rPr>
          <w:lang w:val="es-ES_tradnl"/>
        </w:rPr>
        <w:t xml:space="preserve"> </w:t>
      </w:r>
      <w:r w:rsidRPr="00D51870">
        <w:rPr>
          <w:lang w:val="es-ES_tradnl"/>
        </w:rPr>
        <w:t>con flechas horizontales, diferenciando entre dos tipos: los mensajes síncronos, que bloquean al objeto emisor hasta que reciba una respuesta</w:t>
      </w:r>
      <w:r w:rsidR="00BF191A" w:rsidRPr="00D51870">
        <w:rPr>
          <w:lang w:val="es-ES_tradnl"/>
        </w:rPr>
        <w:t xml:space="preserve"> </w:t>
      </w:r>
      <w:r w:rsidRPr="00D51870">
        <w:rPr>
          <w:lang w:val="es-ES_tradnl"/>
        </w:rPr>
        <w:t>se representan con la punta de flecha rellena,</w:t>
      </w:r>
      <w:r w:rsidR="00254B74" w:rsidRPr="00D51870">
        <w:rPr>
          <w:lang w:val="es-ES_tradnl"/>
        </w:rPr>
        <w:t xml:space="preserve"> y l</w:t>
      </w:r>
      <w:r w:rsidRPr="00D51870">
        <w:rPr>
          <w:lang w:val="es-ES_tradnl"/>
        </w:rPr>
        <w:t>os mensajes asíncronos, que terminan una vez se envía el mensaje</w:t>
      </w:r>
      <w:r w:rsidR="009C64C1">
        <w:rPr>
          <w:lang w:val="es-ES_tradnl"/>
        </w:rPr>
        <w:t xml:space="preserve"> y se representan con una cabeza de flecha hueca</w:t>
      </w:r>
      <w:r w:rsidRPr="00D51870">
        <w:rPr>
          <w:lang w:val="es-ES_tradnl"/>
        </w:rPr>
        <w:t>.</w:t>
      </w:r>
      <w:r w:rsidR="00254B74" w:rsidRPr="00D51870">
        <w:rPr>
          <w:lang w:val="es-ES_tradnl"/>
        </w:rPr>
        <w:t xml:space="preserve"> Cabe destacar que la respuesta al mensaje síncrono es representada mediante una línea discontinua hacia el emisor. </w:t>
      </w:r>
    </w:p>
    <w:p w14:paraId="0A6A2C49" w14:textId="77777777" w:rsidR="000F728D" w:rsidRPr="00D51870" w:rsidRDefault="000F728D" w:rsidP="00906762">
      <w:pPr>
        <w:spacing w:line="360" w:lineRule="auto"/>
        <w:jc w:val="both"/>
        <w:rPr>
          <w:lang w:val="es-ES_tradnl"/>
        </w:rPr>
      </w:pPr>
    </w:p>
    <w:p w14:paraId="0DB1706E" w14:textId="2D5ABD6F" w:rsidR="00BF191A" w:rsidRPr="00D51870" w:rsidRDefault="00906762" w:rsidP="00906762">
      <w:pPr>
        <w:spacing w:line="360" w:lineRule="auto"/>
        <w:jc w:val="both"/>
        <w:rPr>
          <w:lang w:val="es-ES_tradnl"/>
        </w:rPr>
      </w:pPr>
      <w:r w:rsidRPr="00D51870">
        <w:rPr>
          <w:lang w:val="es-ES_tradnl"/>
        </w:rPr>
        <w:lastRenderedPageBreak/>
        <w:t xml:space="preserve">Por último, </w:t>
      </w:r>
      <w:r w:rsidR="000760C0" w:rsidRPr="00D51870">
        <w:rPr>
          <w:lang w:val="es-ES_tradnl"/>
        </w:rPr>
        <w:t>en caso de que</w:t>
      </w:r>
      <w:r w:rsidR="000F728D" w:rsidRPr="00D51870">
        <w:rPr>
          <w:lang w:val="es-ES_tradnl"/>
        </w:rPr>
        <w:t xml:space="preserve"> el diagrama lo necesite, se detallarán algunos aspectos acerca del mismo </w:t>
      </w:r>
      <w:r w:rsidR="007B02FD" w:rsidRPr="00D51870">
        <w:rPr>
          <w:lang w:val="es-ES_tradnl"/>
        </w:rPr>
        <w:t xml:space="preserve">de manera sucinta, pues la figura correspondiente a cada uno de los diagramas muestra los pasos que se deben seguir para realizar el caso de uso y el comportamiento </w:t>
      </w:r>
      <w:r w:rsidR="009C40EF" w:rsidRPr="00D51870">
        <w:rPr>
          <w:lang w:val="es-ES_tradnl"/>
        </w:rPr>
        <w:t>de este</w:t>
      </w:r>
      <w:r w:rsidR="007B02FD" w:rsidRPr="00D51870">
        <w:rPr>
          <w:lang w:val="es-ES_tradnl"/>
        </w:rPr>
        <w:t>.</w:t>
      </w:r>
    </w:p>
    <w:p w14:paraId="1C983BFF" w14:textId="77777777" w:rsidR="00BF191A" w:rsidRPr="00D51870" w:rsidRDefault="00BF191A" w:rsidP="00906762">
      <w:pPr>
        <w:spacing w:line="360" w:lineRule="auto"/>
        <w:jc w:val="both"/>
        <w:rPr>
          <w:lang w:val="es-ES_tradnl"/>
        </w:rPr>
      </w:pPr>
    </w:p>
    <w:p w14:paraId="4A21496A" w14:textId="77777777" w:rsidR="00E552A6" w:rsidRPr="00D51870" w:rsidRDefault="00E552A6" w:rsidP="00906762">
      <w:pPr>
        <w:spacing w:line="360" w:lineRule="auto"/>
        <w:jc w:val="both"/>
        <w:rPr>
          <w:lang w:val="es-ES_tradnl"/>
        </w:rPr>
      </w:pPr>
    </w:p>
    <w:p w14:paraId="3161C72E" w14:textId="74981A3C" w:rsidR="00BF191A" w:rsidRPr="00D51870" w:rsidRDefault="00BF191A" w:rsidP="009D33D5">
      <w:pPr>
        <w:pStyle w:val="Subcapitulo-Hijo"/>
        <w:tabs>
          <w:tab w:val="left" w:pos="2700"/>
        </w:tabs>
        <w:rPr>
          <w:lang w:val="es-ES_tradnl"/>
        </w:rPr>
      </w:pPr>
      <w:bookmarkStart w:id="46" w:name="_Toc143454667"/>
      <w:r w:rsidRPr="00D51870">
        <w:rPr>
          <w:lang w:val="es-ES_tradnl"/>
        </w:rPr>
        <w:t>3.3.1 Registrar usuario</w:t>
      </w:r>
      <w:bookmarkEnd w:id="46"/>
    </w:p>
    <w:p w14:paraId="142FF9C5" w14:textId="164CC6E1" w:rsidR="00C55D9B" w:rsidRDefault="009C64C1" w:rsidP="00C55D9B">
      <w:pPr>
        <w:keepNext/>
      </w:pPr>
      <w:commentRangeStart w:id="47"/>
      <w:commentRangeEnd w:id="47"/>
      <w:r>
        <w:rPr>
          <w:rStyle w:val="Refdecomentario"/>
        </w:rPr>
        <w:commentReference w:id="47"/>
      </w:r>
      <w:commentRangeStart w:id="48"/>
      <w:commentRangeEnd w:id="48"/>
      <w:r>
        <w:rPr>
          <w:rStyle w:val="Refdecomentario"/>
        </w:rPr>
        <w:commentReference w:id="48"/>
      </w:r>
      <w:r w:rsidR="00C55D9B" w:rsidRPr="00C55D9B">
        <w:rPr>
          <w:noProof/>
          <w:lang w:val="es-ES_tradnl"/>
        </w:rPr>
        <w:drawing>
          <wp:inline distT="0" distB="0" distL="0" distR="0" wp14:anchorId="709BF56E" wp14:editId="2A8DB8BF">
            <wp:extent cx="5755640" cy="3990340"/>
            <wp:effectExtent l="0" t="0" r="0" b="0"/>
            <wp:docPr id="2082767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7199" name=""/>
                    <pic:cNvPicPr/>
                  </pic:nvPicPr>
                  <pic:blipFill>
                    <a:blip r:embed="rId22"/>
                    <a:stretch>
                      <a:fillRect/>
                    </a:stretch>
                  </pic:blipFill>
                  <pic:spPr>
                    <a:xfrm>
                      <a:off x="0" y="0"/>
                      <a:ext cx="5755640" cy="3990340"/>
                    </a:xfrm>
                    <a:prstGeom prst="rect">
                      <a:avLst/>
                    </a:prstGeom>
                  </pic:spPr>
                </pic:pic>
              </a:graphicData>
            </a:graphic>
          </wp:inline>
        </w:drawing>
      </w:r>
    </w:p>
    <w:p w14:paraId="71900F14" w14:textId="4DD99379" w:rsidR="00E552A6" w:rsidRPr="00C55D9B" w:rsidRDefault="00C55D9B" w:rsidP="00C55D9B">
      <w:pPr>
        <w:pStyle w:val="Descripcin"/>
        <w:jc w:val="center"/>
        <w:rPr>
          <w:i/>
          <w:iCs w:val="0"/>
          <w:lang w:val="es-ES_tradnl"/>
        </w:rPr>
      </w:pPr>
      <w:r w:rsidRPr="00C55D9B">
        <w:rPr>
          <w:i/>
          <w:iCs w:val="0"/>
        </w:rPr>
        <w:t xml:space="preserve">Figura </w:t>
      </w:r>
      <w:r w:rsidRPr="00C55D9B">
        <w:rPr>
          <w:i/>
          <w:iCs w:val="0"/>
        </w:rPr>
        <w:fldChar w:fldCharType="begin"/>
      </w:r>
      <w:r w:rsidRPr="00C55D9B">
        <w:rPr>
          <w:i/>
          <w:iCs w:val="0"/>
        </w:rPr>
        <w:instrText xml:space="preserve"> SEQ Figura \* ARABIC </w:instrText>
      </w:r>
      <w:r w:rsidRPr="00C55D9B">
        <w:rPr>
          <w:i/>
          <w:iCs w:val="0"/>
        </w:rPr>
        <w:fldChar w:fldCharType="separate"/>
      </w:r>
      <w:r w:rsidR="0068324A">
        <w:rPr>
          <w:i/>
          <w:iCs w:val="0"/>
          <w:noProof/>
        </w:rPr>
        <w:t>14</w:t>
      </w:r>
      <w:r w:rsidRPr="00C55D9B">
        <w:rPr>
          <w:i/>
          <w:iCs w:val="0"/>
        </w:rPr>
        <w:fldChar w:fldCharType="end"/>
      </w:r>
      <w:r w:rsidRPr="00C55D9B">
        <w:rPr>
          <w:i/>
          <w:iCs w:val="0"/>
        </w:rPr>
        <w:t>. Diagrama de secuencia del registro de usuario.</w:t>
      </w:r>
    </w:p>
    <w:p w14:paraId="45536404" w14:textId="77777777" w:rsidR="00E552A6" w:rsidRPr="00D51870" w:rsidRDefault="00E552A6" w:rsidP="00E552A6">
      <w:pPr>
        <w:rPr>
          <w:lang w:val="es-ES_tradnl"/>
        </w:rPr>
      </w:pPr>
    </w:p>
    <w:p w14:paraId="0F57D5EE" w14:textId="44B252A3" w:rsidR="00906762" w:rsidRPr="00D51870" w:rsidRDefault="00E552A6" w:rsidP="00E552A6">
      <w:pPr>
        <w:pStyle w:val="Subcapitulo-Hijo"/>
        <w:rPr>
          <w:lang w:val="es-ES_tradnl"/>
        </w:rPr>
      </w:pPr>
      <w:bookmarkStart w:id="49" w:name="_Toc143454668"/>
      <w:r w:rsidRPr="00D51870">
        <w:rPr>
          <w:lang w:val="es-ES_tradnl"/>
        </w:rPr>
        <w:t>3.3.2 Solicitud acceso a la plataforma</w:t>
      </w:r>
      <w:bookmarkEnd w:id="49"/>
    </w:p>
    <w:p w14:paraId="7ABBC456" w14:textId="77777777" w:rsidR="00C55D9B" w:rsidRDefault="00C55D9B" w:rsidP="00C55D9B">
      <w:pPr>
        <w:keepNext/>
      </w:pPr>
      <w:r w:rsidRPr="00C55D9B">
        <w:rPr>
          <w:noProof/>
          <w:lang w:val="es-ES_tradnl"/>
        </w:rPr>
        <w:drawing>
          <wp:inline distT="0" distB="0" distL="0" distR="0" wp14:anchorId="154C5BA3" wp14:editId="76153720">
            <wp:extent cx="5755640" cy="2207895"/>
            <wp:effectExtent l="0" t="0" r="0" b="1905"/>
            <wp:docPr id="18671942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94214" name="Imagen 1" descr="Interfaz de usuario gráfica, Aplicación&#10;&#10;Descripción generada automáticamente"/>
                    <pic:cNvPicPr/>
                  </pic:nvPicPr>
                  <pic:blipFill>
                    <a:blip r:embed="rId23"/>
                    <a:stretch>
                      <a:fillRect/>
                    </a:stretch>
                  </pic:blipFill>
                  <pic:spPr>
                    <a:xfrm>
                      <a:off x="0" y="0"/>
                      <a:ext cx="5755640" cy="2207895"/>
                    </a:xfrm>
                    <a:prstGeom prst="rect">
                      <a:avLst/>
                    </a:prstGeom>
                  </pic:spPr>
                </pic:pic>
              </a:graphicData>
            </a:graphic>
          </wp:inline>
        </w:drawing>
      </w:r>
    </w:p>
    <w:p w14:paraId="76CB05BF" w14:textId="46301C2F" w:rsidR="00906762" w:rsidRPr="00C55D9B" w:rsidRDefault="00C55D9B" w:rsidP="00C55D9B">
      <w:pPr>
        <w:pStyle w:val="Descripcin"/>
        <w:jc w:val="center"/>
        <w:rPr>
          <w:i/>
          <w:iCs w:val="0"/>
          <w:lang w:val="es-ES_tradnl"/>
        </w:rPr>
      </w:pPr>
      <w:r w:rsidRPr="00C55D9B">
        <w:rPr>
          <w:i/>
          <w:iCs w:val="0"/>
        </w:rPr>
        <w:t xml:space="preserve">Figura </w:t>
      </w:r>
      <w:r w:rsidRPr="00C55D9B">
        <w:rPr>
          <w:i/>
          <w:iCs w:val="0"/>
        </w:rPr>
        <w:fldChar w:fldCharType="begin"/>
      </w:r>
      <w:r w:rsidRPr="00C55D9B">
        <w:rPr>
          <w:i/>
          <w:iCs w:val="0"/>
        </w:rPr>
        <w:instrText xml:space="preserve"> SEQ Figura \* ARABIC </w:instrText>
      </w:r>
      <w:r w:rsidRPr="00C55D9B">
        <w:rPr>
          <w:i/>
          <w:iCs w:val="0"/>
        </w:rPr>
        <w:fldChar w:fldCharType="separate"/>
      </w:r>
      <w:r w:rsidR="0068324A">
        <w:rPr>
          <w:i/>
          <w:iCs w:val="0"/>
          <w:noProof/>
        </w:rPr>
        <w:t>15</w:t>
      </w:r>
      <w:r w:rsidRPr="00C55D9B">
        <w:rPr>
          <w:i/>
          <w:iCs w:val="0"/>
        </w:rPr>
        <w:fldChar w:fldCharType="end"/>
      </w:r>
      <w:r w:rsidRPr="00C55D9B">
        <w:rPr>
          <w:i/>
          <w:iCs w:val="0"/>
        </w:rPr>
        <w:t>. Diagrama de secuencia de la solicitud de acceso a la plataforma por parte del actor comercio.</w:t>
      </w:r>
    </w:p>
    <w:p w14:paraId="09F70267" w14:textId="6808CB7F" w:rsidR="00906762" w:rsidRPr="00D51870" w:rsidRDefault="000F728D" w:rsidP="00405937">
      <w:pPr>
        <w:spacing w:line="360" w:lineRule="auto"/>
        <w:jc w:val="both"/>
        <w:rPr>
          <w:lang w:val="es-ES_tradnl"/>
        </w:rPr>
      </w:pPr>
      <w:r w:rsidRPr="00D51870">
        <w:rPr>
          <w:lang w:val="es-ES_tradnl"/>
        </w:rPr>
        <w:lastRenderedPageBreak/>
        <w:t xml:space="preserve">En </w:t>
      </w:r>
      <w:r w:rsidR="000760C0" w:rsidRPr="00D51870">
        <w:rPr>
          <w:lang w:val="es-ES_tradnl"/>
        </w:rPr>
        <w:t xml:space="preserve">la </w:t>
      </w:r>
      <w:r w:rsidR="000760C0" w:rsidRPr="00D51870">
        <w:rPr>
          <w:i/>
          <w:iCs/>
          <w:lang w:val="es-ES_tradnl"/>
        </w:rPr>
        <w:t xml:space="preserve">Figura 15 </w:t>
      </w:r>
      <w:r w:rsidRPr="00D51870">
        <w:rPr>
          <w:lang w:val="es-ES_tradnl"/>
        </w:rPr>
        <w:t>solamente se tiene en cuenta el caso en el que el administrador acepta la solicitud del comercio.</w:t>
      </w:r>
    </w:p>
    <w:p w14:paraId="5793B335" w14:textId="77777777" w:rsidR="000760C0" w:rsidRPr="00D51870" w:rsidRDefault="000760C0" w:rsidP="00906762">
      <w:pPr>
        <w:spacing w:line="360" w:lineRule="auto"/>
        <w:jc w:val="both"/>
        <w:rPr>
          <w:lang w:val="es-ES_tradnl"/>
        </w:rPr>
      </w:pPr>
    </w:p>
    <w:p w14:paraId="7902D007" w14:textId="77777777" w:rsidR="00D043DA" w:rsidRDefault="000760C0" w:rsidP="00D043DA">
      <w:pPr>
        <w:pStyle w:val="Subcapitulo-Hijo"/>
        <w:rPr>
          <w:lang w:val="es-ES_tradnl"/>
        </w:rPr>
      </w:pPr>
      <w:r w:rsidRPr="00D51870">
        <w:rPr>
          <w:lang w:val="es-ES_tradnl"/>
        </w:rPr>
        <w:t>3.3.3 Buscar producto</w:t>
      </w:r>
    </w:p>
    <w:p w14:paraId="09B9C9EF" w14:textId="49B32798" w:rsidR="000760C0" w:rsidRPr="00D51870" w:rsidRDefault="000760C0" w:rsidP="00D043DA">
      <w:pPr>
        <w:rPr>
          <w:lang w:val="es-ES_tradnl"/>
        </w:rPr>
      </w:pPr>
      <w:r w:rsidRPr="00D51870">
        <w:rPr>
          <w:noProof/>
          <w:lang w:val="es-ES_tradnl"/>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p>
    <w:p w14:paraId="6711C405" w14:textId="562B4A4A" w:rsidR="000760C0" w:rsidRPr="00D51870" w:rsidRDefault="000760C0" w:rsidP="000760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16</w:t>
      </w:r>
      <w:r w:rsidRPr="00D51870">
        <w:rPr>
          <w:i/>
          <w:iCs w:val="0"/>
          <w:lang w:val="es-ES_tradnl"/>
        </w:rPr>
        <w:fldChar w:fldCharType="end"/>
      </w:r>
      <w:r w:rsidRPr="00D51870">
        <w:rPr>
          <w:i/>
          <w:iCs w:val="0"/>
          <w:lang w:val="es-ES_tradnl"/>
        </w:rPr>
        <w:t>. Diagrama de secuencia de la búsqueda de un producto.</w:t>
      </w:r>
    </w:p>
    <w:p w14:paraId="16D75E25" w14:textId="12F2AD8B" w:rsidR="000760C0" w:rsidRPr="00D51870" w:rsidRDefault="000760C0" w:rsidP="00405937">
      <w:pPr>
        <w:spacing w:line="360" w:lineRule="auto"/>
        <w:rPr>
          <w:lang w:val="es-ES_tradnl"/>
        </w:rPr>
      </w:pPr>
      <w:r w:rsidRPr="00D51870">
        <w:rPr>
          <w:lang w:val="es-ES_tradnl"/>
        </w:rPr>
        <w:t xml:space="preserve">En el diagrama de la </w:t>
      </w:r>
      <w:r w:rsidRPr="00D51870">
        <w:rPr>
          <w:i/>
          <w:iCs/>
          <w:lang w:val="es-ES_tradnl"/>
        </w:rPr>
        <w:t>Figura 16</w:t>
      </w:r>
      <w:r w:rsidRPr="00D51870">
        <w:rPr>
          <w:lang w:val="es-ES_tradnl"/>
        </w:rPr>
        <w:t xml:space="preserve"> </w:t>
      </w:r>
      <w:r w:rsidR="004F2505" w:rsidRPr="00D51870">
        <w:rPr>
          <w:lang w:val="es-ES_tradnl"/>
        </w:rPr>
        <w:t>se muestra el caso en el que el producto tecleado es encontrado.</w:t>
      </w:r>
    </w:p>
    <w:p w14:paraId="6D2D2526" w14:textId="77777777" w:rsidR="009C40EF" w:rsidRPr="00D51870" w:rsidRDefault="009C40EF" w:rsidP="000760C0">
      <w:pPr>
        <w:rPr>
          <w:lang w:val="es-ES_tradnl"/>
        </w:rPr>
      </w:pPr>
    </w:p>
    <w:p w14:paraId="5E34FEFD" w14:textId="44952925" w:rsidR="009C40EF" w:rsidRPr="00D51870" w:rsidRDefault="009C40EF" w:rsidP="009C40EF">
      <w:pPr>
        <w:pStyle w:val="Subcapitulo-Hijo"/>
        <w:rPr>
          <w:lang w:val="es-ES_tradnl"/>
        </w:rPr>
      </w:pPr>
      <w:bookmarkStart w:id="50" w:name="_Toc143454669"/>
      <w:r w:rsidRPr="00D51870">
        <w:rPr>
          <w:lang w:val="es-ES_tradnl"/>
        </w:rPr>
        <w:t>3.3.</w:t>
      </w:r>
      <w:r w:rsidR="009A2263" w:rsidRPr="00D51870">
        <w:rPr>
          <w:lang w:val="es-ES_tradnl"/>
        </w:rPr>
        <w:t>3</w:t>
      </w:r>
      <w:r w:rsidRPr="00D51870">
        <w:rPr>
          <w:lang w:val="es-ES_tradnl"/>
        </w:rPr>
        <w:t xml:space="preserve"> Añadir producto al carrito</w:t>
      </w:r>
      <w:bookmarkEnd w:id="50"/>
    </w:p>
    <w:p w14:paraId="3FC7D5EF" w14:textId="77777777" w:rsidR="005418C5" w:rsidRDefault="00246C28" w:rsidP="005418C5">
      <w:pPr>
        <w:keepNext/>
        <w:spacing w:line="360" w:lineRule="auto"/>
        <w:jc w:val="both"/>
      </w:pPr>
      <w:r w:rsidRPr="00D51870">
        <w:rPr>
          <w:noProof/>
          <w:lang w:val="es-ES_tradnl"/>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E2EB6C0" w14:textId="1C512FD5" w:rsidR="00906762" w:rsidRPr="005418C5" w:rsidRDefault="005418C5" w:rsidP="005418C5">
      <w:pPr>
        <w:pStyle w:val="Descripcin"/>
        <w:jc w:val="center"/>
        <w:rPr>
          <w:i/>
          <w:iCs w:val="0"/>
          <w:lang w:val="es-ES_tradnl"/>
        </w:rPr>
      </w:pPr>
      <w:r w:rsidRPr="005418C5">
        <w:rPr>
          <w:i/>
          <w:iCs w:val="0"/>
        </w:rPr>
        <w:t xml:space="preserve">Figura </w:t>
      </w:r>
      <w:r w:rsidRPr="005418C5">
        <w:rPr>
          <w:i/>
          <w:iCs w:val="0"/>
        </w:rPr>
        <w:fldChar w:fldCharType="begin"/>
      </w:r>
      <w:r w:rsidRPr="005418C5">
        <w:rPr>
          <w:i/>
          <w:iCs w:val="0"/>
        </w:rPr>
        <w:instrText xml:space="preserve"> SEQ Figura \* ARABIC </w:instrText>
      </w:r>
      <w:r w:rsidRPr="005418C5">
        <w:rPr>
          <w:i/>
          <w:iCs w:val="0"/>
        </w:rPr>
        <w:fldChar w:fldCharType="separate"/>
      </w:r>
      <w:r w:rsidR="0068324A">
        <w:rPr>
          <w:i/>
          <w:iCs w:val="0"/>
          <w:noProof/>
        </w:rPr>
        <w:t>17</w:t>
      </w:r>
      <w:r w:rsidRPr="005418C5">
        <w:rPr>
          <w:i/>
          <w:iCs w:val="0"/>
        </w:rPr>
        <w:fldChar w:fldCharType="end"/>
      </w:r>
      <w:r w:rsidRPr="005418C5">
        <w:rPr>
          <w:i/>
          <w:iCs w:val="0"/>
        </w:rPr>
        <w:t>. Diagrama de secuencia para añadir un producto al carrito.</w:t>
      </w:r>
    </w:p>
    <w:p w14:paraId="6FE55542" w14:textId="77777777" w:rsidR="00405937" w:rsidRPr="00D51870" w:rsidRDefault="00405937" w:rsidP="00906762">
      <w:pPr>
        <w:spacing w:line="360" w:lineRule="auto"/>
        <w:jc w:val="both"/>
        <w:rPr>
          <w:lang w:val="es-ES_tradnl"/>
        </w:rPr>
      </w:pPr>
    </w:p>
    <w:p w14:paraId="530357B4" w14:textId="3CFB08C0" w:rsidR="00906762" w:rsidRPr="00D51870" w:rsidRDefault="00246C28" w:rsidP="00405937">
      <w:pPr>
        <w:pStyle w:val="Subcapitulo-Hijo"/>
        <w:rPr>
          <w:lang w:val="es-ES_tradnl"/>
        </w:rPr>
      </w:pPr>
      <w:bookmarkStart w:id="51" w:name="_Toc143454670"/>
      <w:r w:rsidRPr="00D51870">
        <w:rPr>
          <w:lang w:val="es-ES_tradnl"/>
        </w:rPr>
        <w:lastRenderedPageBreak/>
        <w:t>3.3.</w:t>
      </w:r>
      <w:r w:rsidR="009A2263" w:rsidRPr="00D51870">
        <w:rPr>
          <w:lang w:val="es-ES_tradnl"/>
        </w:rPr>
        <w:t>4</w:t>
      </w:r>
      <w:r w:rsidRPr="00D51870">
        <w:rPr>
          <w:lang w:val="es-ES_tradnl"/>
        </w:rPr>
        <w:t xml:space="preserve"> </w:t>
      </w:r>
      <w:r w:rsidR="00405937" w:rsidRPr="00D51870">
        <w:rPr>
          <w:lang w:val="es-ES_tradnl"/>
        </w:rPr>
        <w:t>Creación de comercio</w:t>
      </w:r>
      <w:bookmarkEnd w:id="51"/>
    </w:p>
    <w:p w14:paraId="50A14E91" w14:textId="77777777" w:rsidR="0068324A" w:rsidRDefault="0068324A" w:rsidP="0068324A">
      <w:pPr>
        <w:keepNext/>
        <w:spacing w:line="360" w:lineRule="auto"/>
        <w:jc w:val="both"/>
      </w:pPr>
      <w:r w:rsidRPr="0068324A">
        <w:rPr>
          <w:noProof/>
        </w:rPr>
        <w:drawing>
          <wp:inline distT="0" distB="0" distL="0" distR="0" wp14:anchorId="6716A455" wp14:editId="099EB9BB">
            <wp:extent cx="5755640" cy="3507105"/>
            <wp:effectExtent l="0" t="0" r="0" b="0"/>
            <wp:docPr id="112978681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86819" name="Imagen 1" descr="Interfaz de usuario gráfica, Diagrama&#10;&#10;Descripción generada automáticamente"/>
                    <pic:cNvPicPr/>
                  </pic:nvPicPr>
                  <pic:blipFill>
                    <a:blip r:embed="rId26"/>
                    <a:stretch>
                      <a:fillRect/>
                    </a:stretch>
                  </pic:blipFill>
                  <pic:spPr>
                    <a:xfrm>
                      <a:off x="0" y="0"/>
                      <a:ext cx="5755640" cy="3507105"/>
                    </a:xfrm>
                    <a:prstGeom prst="rect">
                      <a:avLst/>
                    </a:prstGeom>
                  </pic:spPr>
                </pic:pic>
              </a:graphicData>
            </a:graphic>
          </wp:inline>
        </w:drawing>
      </w:r>
    </w:p>
    <w:p w14:paraId="7B22C1A0" w14:textId="2B9B6CD8" w:rsidR="0068324A" w:rsidRPr="0068324A" w:rsidRDefault="0068324A" w:rsidP="0068324A">
      <w:pPr>
        <w:pStyle w:val="Descripcin"/>
        <w:jc w:val="center"/>
        <w:rPr>
          <w:i/>
          <w:iCs w:val="0"/>
        </w:rPr>
      </w:pPr>
      <w:r w:rsidRPr="0068324A">
        <w:rPr>
          <w:i/>
          <w:iCs w:val="0"/>
        </w:rPr>
        <w:t xml:space="preserve">Figura </w:t>
      </w:r>
      <w:r w:rsidRPr="0068324A">
        <w:rPr>
          <w:i/>
          <w:iCs w:val="0"/>
        </w:rPr>
        <w:fldChar w:fldCharType="begin"/>
      </w:r>
      <w:r w:rsidRPr="0068324A">
        <w:rPr>
          <w:i/>
          <w:iCs w:val="0"/>
        </w:rPr>
        <w:instrText xml:space="preserve"> SEQ Figura \* ARABIC </w:instrText>
      </w:r>
      <w:r w:rsidRPr="0068324A">
        <w:rPr>
          <w:i/>
          <w:iCs w:val="0"/>
        </w:rPr>
        <w:fldChar w:fldCharType="separate"/>
      </w:r>
      <w:r w:rsidRPr="0068324A">
        <w:rPr>
          <w:i/>
          <w:iCs w:val="0"/>
          <w:noProof/>
        </w:rPr>
        <w:t>18</w:t>
      </w:r>
      <w:r w:rsidRPr="0068324A">
        <w:rPr>
          <w:i/>
          <w:iCs w:val="0"/>
        </w:rPr>
        <w:fldChar w:fldCharType="end"/>
      </w:r>
      <w:r w:rsidRPr="0068324A">
        <w:rPr>
          <w:i/>
          <w:iCs w:val="0"/>
        </w:rPr>
        <w:t>. Diagrama de secuencia de la creación del comercio.</w:t>
      </w:r>
    </w:p>
    <w:p w14:paraId="2615C976" w14:textId="0BDAA970" w:rsidR="00405937" w:rsidRPr="00D51870" w:rsidRDefault="00405937" w:rsidP="00405937">
      <w:pPr>
        <w:spacing w:line="360" w:lineRule="auto"/>
        <w:rPr>
          <w:lang w:val="es-ES_tradnl"/>
        </w:rPr>
      </w:pPr>
      <w:r w:rsidRPr="00D51870">
        <w:rPr>
          <w:lang w:val="es-ES_tradnl"/>
        </w:rPr>
        <w:t>Cabe destacar que este diagrama se lleva a cabo si el administrador aprueba la solicitud enviada por el comercio.</w:t>
      </w:r>
    </w:p>
    <w:p w14:paraId="0D57281F" w14:textId="77777777" w:rsidR="00910FE6" w:rsidRPr="00D51870" w:rsidRDefault="00910FE6" w:rsidP="00405937">
      <w:pPr>
        <w:spacing w:line="360" w:lineRule="auto"/>
        <w:rPr>
          <w:lang w:val="es-ES_tradnl"/>
        </w:rPr>
      </w:pPr>
    </w:p>
    <w:p w14:paraId="2DF81EC6" w14:textId="2D99B3F8" w:rsidR="00910FE6" w:rsidRPr="00D51870" w:rsidRDefault="00910FE6" w:rsidP="007D3E52">
      <w:pPr>
        <w:pStyle w:val="Subcapitulo"/>
        <w:rPr>
          <w:lang w:val="es-ES_tradnl"/>
        </w:rPr>
      </w:pPr>
      <w:bookmarkStart w:id="52" w:name="_Toc143454671"/>
      <w:r w:rsidRPr="00D51870">
        <w:rPr>
          <w:lang w:val="es-ES_tradnl"/>
        </w:rPr>
        <w:t>3.4 Diagrama de clases</w:t>
      </w:r>
      <w:bookmarkEnd w:id="52"/>
    </w:p>
    <w:p w14:paraId="0997566D" w14:textId="586D47EA" w:rsidR="008177FB" w:rsidRPr="00D51870" w:rsidRDefault="007D3E52" w:rsidP="008177FB">
      <w:pPr>
        <w:spacing w:line="360" w:lineRule="auto"/>
        <w:jc w:val="both"/>
        <w:rPr>
          <w:lang w:val="es-ES_tradnl"/>
        </w:rPr>
      </w:pPr>
      <w:r w:rsidRPr="00D51870">
        <w:rPr>
          <w:lang w:val="es-ES_tradnl"/>
        </w:rPr>
        <w:t xml:space="preserve">En este apartado se procede a realizar el diagrama de clases del proyecto, ayudándonos </w:t>
      </w:r>
      <w:r w:rsidR="009C64C1">
        <w:rPr>
          <w:lang w:val="es-ES_tradnl"/>
        </w:rPr>
        <w:t>para ello en</w:t>
      </w:r>
      <w:r w:rsidRPr="00D51870">
        <w:rPr>
          <w:lang w:val="es-ES_tradnl"/>
        </w:rPr>
        <w:t xml:space="preserve"> los diagramas</w:t>
      </w:r>
      <w:r w:rsidR="009C64C1">
        <w:rPr>
          <w:lang w:val="es-ES_tradnl"/>
        </w:rPr>
        <w:t xml:space="preserve"> UML</w:t>
      </w:r>
      <w:r w:rsidRPr="00D51870">
        <w:rPr>
          <w:lang w:val="es-ES_tradnl"/>
        </w:rPr>
        <w:t xml:space="preserve"> </w:t>
      </w:r>
      <w:r w:rsidR="009C64C1">
        <w:rPr>
          <w:lang w:val="es-ES_tradnl"/>
        </w:rPr>
        <w:t xml:space="preserve">ya </w:t>
      </w:r>
      <w:r w:rsidRPr="00D51870">
        <w:rPr>
          <w:lang w:val="es-ES_tradnl"/>
        </w:rPr>
        <w:t xml:space="preserve">realizados mostrados </w:t>
      </w:r>
      <w:r w:rsidR="009C64C1">
        <w:rPr>
          <w:lang w:val="es-ES_tradnl"/>
        </w:rPr>
        <w:t>en las secciones anteriores del documento</w:t>
      </w:r>
      <w:r w:rsidRPr="00D51870">
        <w:rPr>
          <w:lang w:val="es-ES_tradnl"/>
        </w:rPr>
        <w:t>.</w:t>
      </w:r>
      <w:r w:rsidR="008177FB" w:rsidRPr="00D51870">
        <w:rPr>
          <w:lang w:val="es-ES_tradnl"/>
        </w:rPr>
        <w:t xml:space="preserve"> </w:t>
      </w:r>
      <w:r w:rsidRPr="00D51870">
        <w:rPr>
          <w:lang w:val="es-ES_tradnl"/>
        </w:rPr>
        <w:t xml:space="preserve">Con este diagrama se pretende ilustrar la estructura del sistema en base a sus clases, atributos y </w:t>
      </w:r>
      <w:r w:rsidR="005F4AE3" w:rsidRPr="00D51870">
        <w:rPr>
          <w:lang w:val="es-ES_tradnl"/>
        </w:rPr>
        <w:t>métodos, ofreciendo una mejor compresión visual del modelo lógico de los datos del sistema.</w:t>
      </w:r>
    </w:p>
    <w:p w14:paraId="18DD29AA" w14:textId="77942689" w:rsidR="008177FB" w:rsidRPr="00D51870" w:rsidRDefault="005F4AE3" w:rsidP="008177FB">
      <w:pPr>
        <w:spacing w:line="360" w:lineRule="auto"/>
        <w:jc w:val="both"/>
        <w:rPr>
          <w:lang w:val="es-ES_tradnl"/>
        </w:rPr>
      </w:pPr>
      <w:r w:rsidRPr="00D51870">
        <w:rPr>
          <w:lang w:val="es-ES_tradnl"/>
        </w:rPr>
        <w:t xml:space="preserve"> </w:t>
      </w:r>
    </w:p>
    <w:p w14:paraId="2CEB3E01" w14:textId="33C1F32B" w:rsidR="00FD308A" w:rsidRPr="00D51870" w:rsidRDefault="005F4AE3" w:rsidP="008177FB">
      <w:pPr>
        <w:spacing w:line="360" w:lineRule="auto"/>
        <w:jc w:val="both"/>
        <w:rPr>
          <w:lang w:val="es-ES_tradnl"/>
        </w:rPr>
      </w:pPr>
      <w:r w:rsidRPr="00D51870">
        <w:rPr>
          <w:lang w:val="es-ES_tradnl"/>
        </w:rPr>
        <w:t xml:space="preserve">Es importante destacar que en este diagrama no se incluye la forma en la cual los datos son tratados </w:t>
      </w:r>
      <w:r w:rsidR="00B04E6C" w:rsidRPr="00D51870">
        <w:rPr>
          <w:lang w:val="es-ES_tradnl"/>
        </w:rPr>
        <w:t xml:space="preserve">y procesados </w:t>
      </w:r>
      <w:r w:rsidRPr="00D51870">
        <w:rPr>
          <w:lang w:val="es-ES_tradnl"/>
        </w:rPr>
        <w:t>a lo largo de la ejecución</w:t>
      </w:r>
      <w:r w:rsidR="008177FB" w:rsidRPr="00D51870">
        <w:rPr>
          <w:lang w:val="es-ES_tradnl"/>
        </w:rPr>
        <w:t xml:space="preserve"> ya que esa función se representa en los diagramas de secuencia y en los diagramas de casos de uso. Por ello, </w:t>
      </w:r>
      <w:r w:rsidR="008925EF" w:rsidRPr="00D51870">
        <w:rPr>
          <w:lang w:val="es-ES_tradnl"/>
        </w:rPr>
        <w:t>se procede a la explicación del diagrama de clases</w:t>
      </w:r>
      <w:r w:rsidR="00BB7866" w:rsidRPr="00D51870">
        <w:rPr>
          <w:lang w:val="es-ES_tradnl"/>
        </w:rPr>
        <w:t xml:space="preserve"> lógico</w:t>
      </w:r>
      <w:r w:rsidR="008925EF" w:rsidRPr="00D51870">
        <w:rPr>
          <w:lang w:val="es-ES_tradnl"/>
        </w:rPr>
        <w:t xml:space="preserve"> </w:t>
      </w:r>
      <w:r w:rsidR="003A698A" w:rsidRPr="00D51870">
        <w:rPr>
          <w:lang w:val="es-ES_tradnl"/>
        </w:rPr>
        <w:t>junto a sus métodos</w:t>
      </w:r>
      <w:r w:rsidR="008925EF" w:rsidRPr="00D51870">
        <w:rPr>
          <w:lang w:val="es-ES_tradnl"/>
        </w:rPr>
        <w:t xml:space="preserve"> presentándose la </w:t>
      </w:r>
      <w:r w:rsidR="008925EF" w:rsidRPr="00D51870">
        <w:rPr>
          <w:i/>
          <w:iCs/>
          <w:lang w:val="es-ES_tradnl"/>
        </w:rPr>
        <w:t>Figura 18</w:t>
      </w:r>
      <w:r w:rsidR="008925EF" w:rsidRPr="00D51870">
        <w:rPr>
          <w:lang w:val="es-ES_tradnl"/>
        </w:rPr>
        <w:t xml:space="preserve"> como apoyo a esta explicación.</w:t>
      </w:r>
    </w:p>
    <w:p w14:paraId="0F3ED677" w14:textId="6A97F78D" w:rsidR="00FD308A" w:rsidRPr="00D51870" w:rsidRDefault="00BB7866" w:rsidP="00E62CB4">
      <w:pPr>
        <w:pStyle w:val="Subcapitulo-Hijo"/>
        <w:jc w:val="left"/>
        <w:rPr>
          <w:lang w:val="es-ES_tradnl"/>
        </w:rPr>
      </w:pPr>
      <w:bookmarkStart w:id="53" w:name="_Toc143454672"/>
      <w:r w:rsidRPr="00D51870">
        <w:rPr>
          <w:lang w:val="es-ES_tradnl"/>
        </w:rPr>
        <w:lastRenderedPageBreak/>
        <w:t xml:space="preserve">3.4.1 Diagrama de clases </w:t>
      </w:r>
      <w:commentRangeStart w:id="54"/>
      <w:r w:rsidRPr="00D51870">
        <w:rPr>
          <w:lang w:val="es-ES_tradnl"/>
        </w:rPr>
        <w:t>lógico</w:t>
      </w:r>
      <w:commentRangeEnd w:id="54"/>
      <w:r w:rsidR="009C64C1">
        <w:rPr>
          <w:rStyle w:val="Refdecomentario"/>
          <w:rFonts w:eastAsiaTheme="minorHAnsi" w:cstheme="minorBidi"/>
          <w:b w:val="0"/>
          <w:color w:val="auto"/>
        </w:rPr>
        <w:commentReference w:id="54"/>
      </w:r>
      <w:bookmarkEnd w:id="53"/>
    </w:p>
    <w:p w14:paraId="45CF0B63" w14:textId="46A36E62" w:rsidR="00E62CB4" w:rsidRPr="00D51870" w:rsidRDefault="00E62CB4" w:rsidP="00BB7866">
      <w:pPr>
        <w:keepNext/>
        <w:spacing w:line="360" w:lineRule="auto"/>
        <w:jc w:val="both"/>
        <w:rPr>
          <w:lang w:val="es-ES_tradnl"/>
        </w:rPr>
      </w:pPr>
      <w:r w:rsidRPr="00D51870">
        <w:rPr>
          <w:noProof/>
          <w:lang w:val="es-ES_tradnl"/>
        </w:rPr>
        <w:drawing>
          <wp:inline distT="0" distB="0" distL="0" distR="0" wp14:anchorId="215F0941" wp14:editId="2CC28664">
            <wp:extent cx="5857875" cy="8318500"/>
            <wp:effectExtent l="0" t="0" r="9525" b="6350"/>
            <wp:docPr id="152246227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62275" name="Imagen 1" descr="Escala de tiempo&#10;&#10;Descripción generada automáticamente"/>
                    <pic:cNvPicPr/>
                  </pic:nvPicPr>
                  <pic:blipFill>
                    <a:blip r:embed="rId27"/>
                    <a:stretch>
                      <a:fillRect/>
                    </a:stretch>
                  </pic:blipFill>
                  <pic:spPr>
                    <a:xfrm>
                      <a:off x="0" y="0"/>
                      <a:ext cx="5858241" cy="8319020"/>
                    </a:xfrm>
                    <a:prstGeom prst="rect">
                      <a:avLst/>
                    </a:prstGeom>
                  </pic:spPr>
                </pic:pic>
              </a:graphicData>
            </a:graphic>
          </wp:inline>
        </w:drawing>
      </w:r>
    </w:p>
    <w:p w14:paraId="55180D30" w14:textId="4478EDA4" w:rsidR="002F2ACC" w:rsidRPr="008B6CA9" w:rsidRDefault="00BB7866" w:rsidP="008B6CA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19</w:t>
      </w:r>
      <w:r w:rsidRPr="00D51870">
        <w:rPr>
          <w:i/>
          <w:iCs w:val="0"/>
          <w:lang w:val="es-ES_tradnl"/>
        </w:rPr>
        <w:fldChar w:fldCharType="end"/>
      </w:r>
      <w:r w:rsidRPr="00D51870">
        <w:rPr>
          <w:i/>
          <w:iCs w:val="0"/>
          <w:lang w:val="es-ES_tradnl"/>
        </w:rPr>
        <w:t>. Diagrama de clases lógico del sistema.</w:t>
      </w:r>
    </w:p>
    <w:p w14:paraId="17CC8A8D" w14:textId="5A3472D9" w:rsidR="00681D90" w:rsidRPr="00D51870" w:rsidRDefault="006F4C1A" w:rsidP="002F2ACC">
      <w:pPr>
        <w:spacing w:line="360" w:lineRule="auto"/>
        <w:jc w:val="both"/>
        <w:rPr>
          <w:lang w:val="es-ES_tradnl"/>
        </w:rPr>
      </w:pPr>
      <w:proofErr w:type="spellStart"/>
      <w:r w:rsidRPr="00D51870">
        <w:rPr>
          <w:lang w:val="es-ES_tradnl"/>
        </w:rPr>
        <w:lastRenderedPageBreak/>
        <w:t>CarritoController</w:t>
      </w:r>
      <w:proofErr w:type="spellEnd"/>
      <w:r w:rsidR="002F2ACC" w:rsidRPr="00D51870">
        <w:rPr>
          <w:lang w:val="es-ES_tradnl"/>
        </w:rPr>
        <w:t>:</w:t>
      </w:r>
      <w:r w:rsidRPr="00D51870">
        <w:rPr>
          <w:lang w:val="es-ES_tradnl"/>
        </w:rPr>
        <w:t xml:space="preserve"> Clase donde se</w:t>
      </w:r>
      <w:r w:rsidR="00681D90" w:rsidRPr="00D51870">
        <w:rPr>
          <w:lang w:val="es-ES_tradnl"/>
        </w:rPr>
        <w:t xml:space="preserve"> muestran los datos pertenecientes al </w:t>
      </w:r>
      <w:r w:rsidR="00666C8F" w:rsidRPr="00D51870">
        <w:rPr>
          <w:lang w:val="es-ES_tradnl"/>
        </w:rPr>
        <w:t xml:space="preserve">carrito del </w:t>
      </w:r>
      <w:r w:rsidR="00681D90" w:rsidRPr="00D51870">
        <w:rPr>
          <w:lang w:val="es-ES_tradnl"/>
        </w:rPr>
        <w:t xml:space="preserve">cliente. El método </w:t>
      </w:r>
      <w:r w:rsidR="00875A89" w:rsidRPr="00D51870">
        <w:rPr>
          <w:lang w:val="es-ES_tradnl"/>
        </w:rPr>
        <w:t>'</w:t>
      </w:r>
      <w:proofErr w:type="spellStart"/>
      <w:r w:rsidR="00681D90" w:rsidRPr="00D51870">
        <w:rPr>
          <w:lang w:val="es-ES_tradnl"/>
        </w:rPr>
        <w:t>initialize</w:t>
      </w:r>
      <w:proofErr w:type="spellEnd"/>
      <w:r w:rsidR="00875A89" w:rsidRPr="00D51870">
        <w:rPr>
          <w:lang w:val="es-ES_tradnl"/>
        </w:rPr>
        <w:t>'</w:t>
      </w:r>
      <w:r w:rsidR="00681D90" w:rsidRPr="00D51870">
        <w:rPr>
          <w:lang w:val="es-ES_tradnl"/>
        </w:rPr>
        <w:t xml:space="preserve"> es un método que se utiliza para inicializar</w:t>
      </w:r>
      <w:r w:rsidR="00875A89" w:rsidRPr="00D51870">
        <w:rPr>
          <w:lang w:val="es-ES_tradnl"/>
        </w:rPr>
        <w:t xml:space="preserve"> una vista FXML</w:t>
      </w:r>
      <w:r w:rsidR="00681D90" w:rsidRPr="00D51870">
        <w:rPr>
          <w:lang w:val="es-ES_tradnl"/>
        </w:rPr>
        <w:t>, donde en este caso carga la información relativa a los productos que ha añadido el cliente previamente a su carrito</w:t>
      </w:r>
      <w:r w:rsidR="00875A89" w:rsidRPr="00D51870">
        <w:rPr>
          <w:lang w:val="es-ES_tradnl"/>
        </w:rPr>
        <w:t>, el precio total de este</w:t>
      </w:r>
      <w:r w:rsidR="00681D90" w:rsidRPr="00D51870">
        <w:rPr>
          <w:lang w:val="es-ES_tradnl"/>
        </w:rPr>
        <w:t xml:space="preserve"> y guarda </w:t>
      </w:r>
      <w:r w:rsidR="00875A89" w:rsidRPr="00D51870">
        <w:rPr>
          <w:lang w:val="es-ES_tradnl"/>
        </w:rPr>
        <w:t xml:space="preserve">esa información </w:t>
      </w:r>
      <w:r w:rsidR="00681D90" w:rsidRPr="00D51870">
        <w:rPr>
          <w:lang w:val="es-ES_tradnl"/>
        </w:rPr>
        <w:t>en la variable 'productos'</w:t>
      </w:r>
      <w:r w:rsidR="00875A89" w:rsidRPr="00D51870">
        <w:rPr>
          <w:lang w:val="es-ES_tradnl"/>
        </w:rPr>
        <w:t>, donde al hacer clic en un producto cualquiera, se muestran dos botones para actualizar la cantidad y eliminar el producto del carrito</w:t>
      </w:r>
      <w:r w:rsidR="002872ED" w:rsidRPr="00D51870">
        <w:rPr>
          <w:lang w:val="es-ES_tradnl"/>
        </w:rPr>
        <w:t xml:space="preserve"> que se almacenan en la variable '</w:t>
      </w:r>
      <w:proofErr w:type="spellStart"/>
      <w:r w:rsidR="002872ED" w:rsidRPr="00D51870">
        <w:rPr>
          <w:lang w:val="es-ES_tradnl"/>
        </w:rPr>
        <w:t>productosOptions</w:t>
      </w:r>
      <w:proofErr w:type="spellEnd"/>
      <w:r w:rsidR="002872ED" w:rsidRPr="00D51870">
        <w:rPr>
          <w:lang w:val="es-ES_tradnl"/>
        </w:rPr>
        <w:t>'</w:t>
      </w:r>
      <w:r w:rsidR="00875A89" w:rsidRPr="00D51870">
        <w:rPr>
          <w:lang w:val="es-ES_tradnl"/>
        </w:rPr>
        <w:t xml:space="preserve">. </w:t>
      </w:r>
      <w:r w:rsidR="00E750B3" w:rsidRPr="00D51870">
        <w:rPr>
          <w:lang w:val="es-ES_tradnl"/>
        </w:rPr>
        <w:t>En el método '</w:t>
      </w:r>
      <w:proofErr w:type="spellStart"/>
      <w:r w:rsidR="00E750B3" w:rsidRPr="00D51870">
        <w:rPr>
          <w:lang w:val="es-ES_tradnl"/>
        </w:rPr>
        <w:t>showTotalPrice</w:t>
      </w:r>
      <w:proofErr w:type="spellEnd"/>
      <w:r w:rsidR="00E750B3" w:rsidRPr="00D51870">
        <w:rPr>
          <w:lang w:val="es-ES_tradnl"/>
        </w:rPr>
        <w:t>' se calcula el precio total de los productos añadidos al carrito, donde se establece una conexión a la base de datos para obtener la información necesaria para obtener los datos del carrito, mostrando el resultado en la etiqueta '</w:t>
      </w:r>
      <w:proofErr w:type="spellStart"/>
      <w:r w:rsidR="00E750B3" w:rsidRPr="00D51870">
        <w:rPr>
          <w:lang w:val="es-ES_tradnl"/>
        </w:rPr>
        <w:t>totalPrecio</w:t>
      </w:r>
      <w:proofErr w:type="spellEnd"/>
      <w:r w:rsidR="00E750B3" w:rsidRPr="00D51870">
        <w:rPr>
          <w:lang w:val="es-ES_tradnl"/>
        </w:rPr>
        <w:t xml:space="preserve">'. </w:t>
      </w:r>
      <w:r w:rsidR="003E333D" w:rsidRPr="00D51870">
        <w:rPr>
          <w:lang w:val="es-ES_tradnl"/>
        </w:rPr>
        <w:t>El método '</w:t>
      </w:r>
      <w:proofErr w:type="spellStart"/>
      <w:r w:rsidR="003E333D" w:rsidRPr="00D51870">
        <w:rPr>
          <w:lang w:val="es-ES_tradnl"/>
        </w:rPr>
        <w:t>confirmPurchase</w:t>
      </w:r>
      <w:proofErr w:type="spellEnd"/>
      <w:r w:rsidR="003E333D" w:rsidRPr="00D51870">
        <w:rPr>
          <w:lang w:val="es-ES_tradnl"/>
        </w:rPr>
        <w:t xml:space="preserv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rsidRPr="00D51870">
        <w:rPr>
          <w:lang w:val="es-ES_tradnl"/>
        </w:rPr>
        <w:t>Con el</w:t>
      </w:r>
      <w:r w:rsidR="003E333D" w:rsidRPr="00D51870">
        <w:rPr>
          <w:lang w:val="es-ES_tradnl"/>
        </w:rPr>
        <w:t xml:space="preserve"> método '</w:t>
      </w:r>
      <w:proofErr w:type="spellStart"/>
      <w:r w:rsidR="003E333D" w:rsidRPr="00D51870">
        <w:rPr>
          <w:lang w:val="es-ES_tradnl"/>
        </w:rPr>
        <w:t>goBack</w:t>
      </w:r>
      <w:proofErr w:type="spellEnd"/>
      <w:r w:rsidR="003E333D" w:rsidRPr="00D51870">
        <w:rPr>
          <w:lang w:val="es-ES_tradnl"/>
        </w:rPr>
        <w:t xml:space="preserve">' </w:t>
      </w:r>
      <w:r w:rsidR="00221E55" w:rsidRPr="00D51870">
        <w:rPr>
          <w:lang w:val="es-ES_tradnl"/>
        </w:rPr>
        <w:t xml:space="preserve">se </w:t>
      </w:r>
      <w:r w:rsidR="003E333D" w:rsidRPr="00D51870">
        <w:rPr>
          <w:lang w:val="es-ES_tradnl"/>
        </w:rPr>
        <w:t>regresa a la anterior pantalla.</w:t>
      </w:r>
    </w:p>
    <w:p w14:paraId="379AF4CB" w14:textId="77777777" w:rsidR="00221E55" w:rsidRPr="00D51870" w:rsidRDefault="00221E55" w:rsidP="002F2ACC">
      <w:pPr>
        <w:spacing w:line="360" w:lineRule="auto"/>
        <w:jc w:val="both"/>
        <w:rPr>
          <w:lang w:val="es-ES_tradnl"/>
        </w:rPr>
      </w:pPr>
    </w:p>
    <w:p w14:paraId="546CE9EB" w14:textId="3C0B8907" w:rsidR="00221E55" w:rsidRPr="00D51870" w:rsidRDefault="00221E55" w:rsidP="002F2ACC">
      <w:pPr>
        <w:spacing w:line="360" w:lineRule="auto"/>
        <w:jc w:val="both"/>
        <w:rPr>
          <w:lang w:val="es-ES_tradnl"/>
        </w:rPr>
      </w:pPr>
      <w:proofErr w:type="spellStart"/>
      <w:r w:rsidRPr="00D51870">
        <w:rPr>
          <w:lang w:val="es-ES_tradnl"/>
        </w:rPr>
        <w:t>HomeController</w:t>
      </w:r>
      <w:proofErr w:type="spellEnd"/>
      <w:r w:rsidRPr="00D51870">
        <w:rPr>
          <w:lang w:val="es-ES_tradnl"/>
        </w:rPr>
        <w:t>: E</w:t>
      </w:r>
      <w:r w:rsidR="00832256" w:rsidRPr="00D51870">
        <w:rPr>
          <w:lang w:val="es-ES_tradnl"/>
        </w:rPr>
        <w:t>sta clase se utiliza para representar la pantalla principal de la aplicación. En esta clase, en el método '</w:t>
      </w:r>
      <w:proofErr w:type="spellStart"/>
      <w:r w:rsidR="00832256" w:rsidRPr="00D51870">
        <w:rPr>
          <w:lang w:val="es-ES_tradnl"/>
        </w:rPr>
        <w:t>initialize</w:t>
      </w:r>
      <w:proofErr w:type="spellEnd"/>
      <w:r w:rsidR="00832256" w:rsidRPr="00D51870">
        <w:rPr>
          <w:lang w:val="es-ES_tradnl"/>
        </w:rPr>
        <w:t>' se realiza un carrusel donde se muestran los comercios que hay registrados en la base de datos del sistema, donde se realiza una búsqueda en el método '</w:t>
      </w:r>
      <w:proofErr w:type="spellStart"/>
      <w:r w:rsidR="00832256" w:rsidRPr="00D51870">
        <w:rPr>
          <w:lang w:val="es-ES_tradnl"/>
        </w:rPr>
        <w:t>searchCommercesDB</w:t>
      </w:r>
      <w:proofErr w:type="spellEnd"/>
      <w:r w:rsidR="00832256" w:rsidRPr="00D51870">
        <w:rPr>
          <w:lang w:val="es-ES_tradnl"/>
        </w:rPr>
        <w:t>' en la base de datos almacenando en la variable '</w:t>
      </w:r>
      <w:proofErr w:type="spellStart"/>
      <w:r w:rsidR="00832256" w:rsidRPr="00D51870">
        <w:rPr>
          <w:lang w:val="es-ES_tradnl"/>
        </w:rPr>
        <w:t>nombrescomercios</w:t>
      </w:r>
      <w:proofErr w:type="spellEnd"/>
      <w:r w:rsidR="00832256" w:rsidRPr="00D51870">
        <w:rPr>
          <w:lang w:val="es-ES_tradnl"/>
        </w:rPr>
        <w:t>' para, una vez seleccionados todos los comercios, se almacena cada nombre en la variable carrusel y se ejecuta la animación gracias al método '</w:t>
      </w:r>
      <w:proofErr w:type="spellStart"/>
      <w:r w:rsidR="00832256" w:rsidRPr="00D51870">
        <w:rPr>
          <w:lang w:val="es-ES_tradnl"/>
        </w:rPr>
        <w:t>startAnimation</w:t>
      </w:r>
      <w:proofErr w:type="spellEnd"/>
      <w:r w:rsidR="00832256" w:rsidRPr="00D51870">
        <w:rPr>
          <w:lang w:val="es-ES_tradnl"/>
        </w:rPr>
        <w:t>'. En el método '</w:t>
      </w:r>
      <w:proofErr w:type="spellStart"/>
      <w:r w:rsidR="00832256" w:rsidRPr="00D51870">
        <w:rPr>
          <w:lang w:val="es-ES_tradnl"/>
        </w:rPr>
        <w:t>handleRegisterButton</w:t>
      </w:r>
      <w:proofErr w:type="spellEnd"/>
      <w:r w:rsidR="00832256" w:rsidRPr="00D51870">
        <w:rPr>
          <w:lang w:val="es-ES_tradnl"/>
        </w:rPr>
        <w:t xml:space="preserve">' se avanza a la interfaz de registro de usuario, donde </w:t>
      </w:r>
      <w:r w:rsidR="00602066" w:rsidRPr="00D51870">
        <w:rPr>
          <w:lang w:val="es-ES_tradnl"/>
        </w:rPr>
        <w:t xml:space="preserve">en </w:t>
      </w:r>
      <w:r w:rsidR="00832256" w:rsidRPr="00D51870">
        <w:rPr>
          <w:lang w:val="es-ES_tradnl"/>
        </w:rPr>
        <w:t>el método '</w:t>
      </w:r>
      <w:proofErr w:type="spellStart"/>
      <w:r w:rsidR="00832256" w:rsidRPr="00D51870">
        <w:rPr>
          <w:lang w:val="es-ES_tradnl"/>
        </w:rPr>
        <w:t>handleLoginButton</w:t>
      </w:r>
      <w:proofErr w:type="spellEnd"/>
      <w:r w:rsidR="00832256" w:rsidRPr="00D51870">
        <w:rPr>
          <w:lang w:val="es-ES_tradnl"/>
        </w:rPr>
        <w:t xml:space="preserve">' se realiza </w:t>
      </w:r>
      <w:r w:rsidR="00602066" w:rsidRPr="00D51870">
        <w:rPr>
          <w:lang w:val="es-ES_tradnl"/>
        </w:rPr>
        <w:t xml:space="preserve">la misma </w:t>
      </w:r>
      <w:r w:rsidR="00846D16" w:rsidRPr="00D51870">
        <w:rPr>
          <w:lang w:val="es-ES_tradnl"/>
        </w:rPr>
        <w:t>función,</w:t>
      </w:r>
      <w:r w:rsidR="00602066" w:rsidRPr="00D51870">
        <w:rPr>
          <w:lang w:val="es-ES_tradnl"/>
        </w:rPr>
        <w:t xml:space="preserve"> pero con el inicio de sesión.</w:t>
      </w:r>
      <w:r w:rsidR="00846D16" w:rsidRPr="00D51870">
        <w:rPr>
          <w:lang w:val="es-ES_tradnl"/>
        </w:rPr>
        <w:t xml:space="preserve"> El método '</w:t>
      </w:r>
      <w:proofErr w:type="spellStart"/>
      <w:r w:rsidR="00846D16" w:rsidRPr="00D51870">
        <w:rPr>
          <w:lang w:val="es-ES_tradnl"/>
        </w:rPr>
        <w:t>searchCommerce</w:t>
      </w:r>
      <w:proofErr w:type="spellEnd"/>
      <w:r w:rsidR="00846D16" w:rsidRPr="00D51870">
        <w:rPr>
          <w:lang w:val="es-ES_tradnl"/>
        </w:rPr>
        <w:t>' es utilizado para encontrar el comercio tecleado, cuyo nombre se guarda en la variable '</w:t>
      </w:r>
      <w:proofErr w:type="spellStart"/>
      <w:r w:rsidR="00846D16" w:rsidRPr="00D51870">
        <w:rPr>
          <w:lang w:val="es-ES_tradnl"/>
        </w:rPr>
        <w:t>searchField</w:t>
      </w:r>
      <w:proofErr w:type="spellEnd"/>
      <w:r w:rsidR="00846D16" w:rsidRPr="00D51870">
        <w:rPr>
          <w:lang w:val="es-ES_tradnl"/>
        </w:rPr>
        <w:t>', obteniendo todos los nombres de la base de datos y una vez recopilados, se comprueba nombre a nombre, guardando el posible nombre encontrado en la variable '</w:t>
      </w:r>
      <w:proofErr w:type="spellStart"/>
      <w:r w:rsidR="00846D16" w:rsidRPr="00D51870">
        <w:rPr>
          <w:lang w:val="es-ES_tradnl"/>
        </w:rPr>
        <w:t>nombreBD</w:t>
      </w:r>
      <w:proofErr w:type="spellEnd"/>
      <w:r w:rsidR="00846D16" w:rsidRPr="00D51870">
        <w:rPr>
          <w:lang w:val="es-ES_tradnl"/>
        </w:rPr>
        <w:t>' el cual, si coincide con el tecleado, la variable booleana '</w:t>
      </w:r>
      <w:proofErr w:type="spellStart"/>
      <w:r w:rsidR="00846D16" w:rsidRPr="00D51870">
        <w:rPr>
          <w:lang w:val="es-ES_tradnl"/>
        </w:rPr>
        <w:t>commerceFound</w:t>
      </w:r>
      <w:proofErr w:type="spellEnd"/>
      <w:r w:rsidR="00846D16" w:rsidRPr="00D51870">
        <w:rPr>
          <w:lang w:val="es-ES_tradnl"/>
        </w:rPr>
        <w:t>' pasa a ser true, se crea el botón del comercio para que se pueda acceder detalladamente a los productos de este. En caso de que no se encuentre el comercio se lanza un mensaje de error indicando que no se pudo encontrar el comercio tecleado. Por último, el método '</w:t>
      </w:r>
      <w:proofErr w:type="spellStart"/>
      <w:r w:rsidR="00846D16" w:rsidRPr="00D51870">
        <w:rPr>
          <w:lang w:val="es-ES_tradnl"/>
        </w:rPr>
        <w:t>getidcommerce</w:t>
      </w:r>
      <w:proofErr w:type="spellEnd"/>
      <w:r w:rsidR="00846D16" w:rsidRPr="00D51870">
        <w:rPr>
          <w:lang w:val="es-ES_tradnl"/>
        </w:rPr>
        <w:t>' obtiene el id del comercio recibiendo por parámetro el nombre del comercio.</w:t>
      </w:r>
    </w:p>
    <w:p w14:paraId="6E8C5A33" w14:textId="77777777" w:rsidR="00877B13" w:rsidRPr="00D51870" w:rsidRDefault="00877B13" w:rsidP="002F2ACC">
      <w:pPr>
        <w:spacing w:line="360" w:lineRule="auto"/>
        <w:jc w:val="both"/>
        <w:rPr>
          <w:lang w:val="es-ES_tradnl"/>
        </w:rPr>
      </w:pPr>
    </w:p>
    <w:p w14:paraId="132F0F7A" w14:textId="3E4FA06E" w:rsidR="00877B13" w:rsidRPr="00D51870" w:rsidRDefault="00877B13" w:rsidP="002F2ACC">
      <w:pPr>
        <w:spacing w:line="360" w:lineRule="auto"/>
        <w:jc w:val="both"/>
        <w:rPr>
          <w:lang w:val="es-ES_tradnl"/>
        </w:rPr>
      </w:pPr>
      <w:proofErr w:type="spellStart"/>
      <w:r w:rsidRPr="00D51870">
        <w:rPr>
          <w:lang w:val="es-ES_tradnl"/>
        </w:rPr>
        <w:t>LoginAdminController</w:t>
      </w:r>
      <w:proofErr w:type="spellEnd"/>
      <w:r w:rsidRPr="00D51870">
        <w:rPr>
          <w:lang w:val="es-ES_tradnl"/>
        </w:rPr>
        <w:t xml:space="preserve">: En esta clase se han realizado los métodos necesarios para llevar a cabo el inicio de sesión del usuario administrador. </w:t>
      </w:r>
      <w:r w:rsidR="00AA35F5" w:rsidRPr="00D51870">
        <w:rPr>
          <w:lang w:val="es-ES_tradnl"/>
        </w:rPr>
        <w:t>En el método '</w:t>
      </w:r>
      <w:proofErr w:type="spellStart"/>
      <w:r w:rsidR="00AA35F5" w:rsidRPr="00D51870">
        <w:rPr>
          <w:lang w:val="es-ES_tradnl"/>
        </w:rPr>
        <w:t>handleLogin</w:t>
      </w:r>
      <w:proofErr w:type="spellEnd"/>
      <w:r w:rsidR="00AA35F5" w:rsidRPr="00D51870">
        <w:rPr>
          <w:lang w:val="es-ES_tradnl"/>
        </w:rPr>
        <w:t>' se lleva a cabo el inicio de sesión del usuario administrador, donde si hay algún error a la hora de iniciar sesión con las credenciales necesarias se muestra un mensaje indicándolo. El método '</w:t>
      </w:r>
      <w:proofErr w:type="spellStart"/>
      <w:r w:rsidR="00AA35F5" w:rsidRPr="00D51870">
        <w:rPr>
          <w:lang w:val="es-ES_tradnl"/>
        </w:rPr>
        <w:t>handleLogout</w:t>
      </w:r>
      <w:proofErr w:type="spellEnd"/>
      <w:r w:rsidR="00AA35F5" w:rsidRPr="00D51870">
        <w:rPr>
          <w:lang w:val="es-ES_tradnl"/>
        </w:rPr>
        <w:t>' cierra la sesión del usuario, volviendo a la pantalla de inicio de sesión. El método '</w:t>
      </w:r>
      <w:proofErr w:type="spellStart"/>
      <w:r w:rsidR="00AA35F5" w:rsidRPr="00D51870">
        <w:rPr>
          <w:lang w:val="es-ES_tradnl"/>
        </w:rPr>
        <w:t>isValidCredentials</w:t>
      </w:r>
      <w:proofErr w:type="spellEnd"/>
      <w:r w:rsidR="00AA35F5" w:rsidRPr="00D51870">
        <w:rPr>
          <w:lang w:val="es-ES_tradnl"/>
        </w:rPr>
        <w:t xml:space="preserve">',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rsidRPr="00D51870">
        <w:rPr>
          <w:lang w:val="es-ES_tradnl"/>
        </w:rPr>
        <w:t>a cabo</w:t>
      </w:r>
      <w:r w:rsidR="00AA35F5" w:rsidRPr="00D51870">
        <w:rPr>
          <w:lang w:val="es-ES_tradnl"/>
        </w:rPr>
        <w:t xml:space="preserve"> el hash de la contraseña del administrador introducida y la sal guardada en la base de datos para comprobar que efectivamente coincide</w:t>
      </w:r>
      <w:r w:rsidR="00BF0DC5" w:rsidRPr="00D51870">
        <w:rPr>
          <w:lang w:val="es-ES_tradnl"/>
        </w:rPr>
        <w:t xml:space="preserve">. El </w:t>
      </w:r>
      <w:proofErr w:type="spellStart"/>
      <w:r w:rsidR="00BF0DC5" w:rsidRPr="00D51870">
        <w:rPr>
          <w:lang w:val="es-ES_tradnl"/>
        </w:rPr>
        <w:t>hasheo</w:t>
      </w:r>
      <w:proofErr w:type="spellEnd"/>
      <w:r w:rsidR="00BF0DC5" w:rsidRPr="00D51870">
        <w:rPr>
          <w:lang w:val="es-ES_tradnl"/>
        </w:rPr>
        <w:t xml:space="preserve"> de la contraseña en SHA-256[3] se lleva a cabo en el método 'hashPassword256'. El método '</w:t>
      </w:r>
      <w:proofErr w:type="spellStart"/>
      <w:r w:rsidR="00BF0DC5" w:rsidRPr="00D51870">
        <w:rPr>
          <w:lang w:val="es-ES_tradnl"/>
        </w:rPr>
        <w:t>handle</w:t>
      </w:r>
      <w:r w:rsidR="00B10C7A" w:rsidRPr="00D51870">
        <w:rPr>
          <w:lang w:val="es-ES_tradnl"/>
        </w:rPr>
        <w:t>g</w:t>
      </w:r>
      <w:r w:rsidR="00BF0DC5" w:rsidRPr="00D51870">
        <w:rPr>
          <w:lang w:val="es-ES_tradnl"/>
        </w:rPr>
        <w:t>oBack</w:t>
      </w:r>
      <w:proofErr w:type="spellEnd"/>
      <w:r w:rsidR="00BF0DC5" w:rsidRPr="00D51870">
        <w:rPr>
          <w:lang w:val="es-ES_tradnl"/>
        </w:rPr>
        <w:t>' hace regresar al usuario a la anterior pantalla.</w:t>
      </w:r>
    </w:p>
    <w:p w14:paraId="1056BD75" w14:textId="77777777" w:rsidR="00B10C7A" w:rsidRPr="00D51870" w:rsidRDefault="00B10C7A" w:rsidP="002F2ACC">
      <w:pPr>
        <w:spacing w:line="360" w:lineRule="auto"/>
        <w:jc w:val="both"/>
        <w:rPr>
          <w:lang w:val="es-ES_tradnl"/>
        </w:rPr>
      </w:pPr>
    </w:p>
    <w:p w14:paraId="545C4E4B" w14:textId="34F27ED0" w:rsidR="00B10C7A" w:rsidRPr="00D51870" w:rsidRDefault="00B10C7A" w:rsidP="002F2ACC">
      <w:pPr>
        <w:spacing w:line="360" w:lineRule="auto"/>
        <w:jc w:val="both"/>
        <w:rPr>
          <w:lang w:val="es-ES_tradnl"/>
        </w:rPr>
      </w:pPr>
      <w:proofErr w:type="spellStart"/>
      <w:r w:rsidRPr="00D51870">
        <w:rPr>
          <w:lang w:val="es-ES_tradnl"/>
        </w:rPr>
        <w:t>LoginComercioController</w:t>
      </w:r>
      <w:proofErr w:type="spellEnd"/>
      <w:r w:rsidRPr="00D51870">
        <w:rPr>
          <w:lang w:val="es-ES_tradnl"/>
        </w:rPr>
        <w:t xml:space="preserve">: Esta clase se encarga del inicio de sesión del usuario comercio, pues los métodos que se muestran en la </w:t>
      </w:r>
      <w:r w:rsidRPr="00D51870">
        <w:rPr>
          <w:i/>
          <w:iCs/>
          <w:lang w:val="es-ES_tradnl"/>
        </w:rPr>
        <w:t>Figura 18</w:t>
      </w:r>
      <w:r w:rsidRPr="00D51870">
        <w:rPr>
          <w:lang w:val="es-ES_tradnl"/>
        </w:rPr>
        <w:t xml:space="preserve"> son similares a los del administrador.</w:t>
      </w:r>
    </w:p>
    <w:p w14:paraId="480FF424" w14:textId="77777777" w:rsidR="00B10C7A" w:rsidRPr="00D51870" w:rsidRDefault="00B10C7A" w:rsidP="002F2ACC">
      <w:pPr>
        <w:spacing w:line="360" w:lineRule="auto"/>
        <w:jc w:val="both"/>
        <w:rPr>
          <w:lang w:val="es-ES_tradnl"/>
        </w:rPr>
      </w:pPr>
    </w:p>
    <w:p w14:paraId="1BD61C07" w14:textId="1CEBBF73" w:rsidR="00B10C7A" w:rsidRPr="00D51870" w:rsidRDefault="00B10C7A" w:rsidP="002F2ACC">
      <w:pPr>
        <w:spacing w:line="360" w:lineRule="auto"/>
        <w:jc w:val="both"/>
        <w:rPr>
          <w:lang w:val="es-ES_tradnl"/>
        </w:rPr>
      </w:pPr>
      <w:proofErr w:type="spellStart"/>
      <w:r w:rsidRPr="00D51870">
        <w:rPr>
          <w:lang w:val="es-ES_tradnl"/>
        </w:rPr>
        <w:t>LoginController</w:t>
      </w:r>
      <w:proofErr w:type="spellEnd"/>
      <w:r w:rsidRPr="00D51870">
        <w:rPr>
          <w:lang w:val="es-ES_tradnl"/>
        </w:rPr>
        <w:t>: En esta clase se realiza el inicio de sesión del cliente, que como se puede observar, es</w:t>
      </w:r>
      <w:r w:rsidR="00254E84" w:rsidRPr="00D51870">
        <w:rPr>
          <w:lang w:val="es-ES_tradnl"/>
        </w:rPr>
        <w:t xml:space="preserve"> similar a los anteriores salvo que a la hora de hacer hash a la contraseña se utilizar la librería </w:t>
      </w:r>
      <w:proofErr w:type="spellStart"/>
      <w:proofErr w:type="gramStart"/>
      <w:r w:rsidR="00254E84" w:rsidRPr="00D51870">
        <w:rPr>
          <w:lang w:val="es-ES_tradnl"/>
        </w:rPr>
        <w:t>BCrypt</w:t>
      </w:r>
      <w:proofErr w:type="spellEnd"/>
      <w:r w:rsidR="00254E84" w:rsidRPr="00D51870">
        <w:rPr>
          <w:lang w:val="es-ES_tradnl"/>
        </w:rPr>
        <w:t>[</w:t>
      </w:r>
      <w:proofErr w:type="gramEnd"/>
      <w:r w:rsidR="00254E84" w:rsidRPr="00D51870">
        <w:rPr>
          <w:lang w:val="es-ES_tradnl"/>
        </w:rPr>
        <w:t>1] de Java.</w:t>
      </w:r>
    </w:p>
    <w:p w14:paraId="2938D187" w14:textId="77777777" w:rsidR="00254E84" w:rsidRPr="00D51870" w:rsidRDefault="00254E84" w:rsidP="002F2ACC">
      <w:pPr>
        <w:spacing w:line="360" w:lineRule="auto"/>
        <w:jc w:val="both"/>
        <w:rPr>
          <w:lang w:val="es-ES_tradnl"/>
        </w:rPr>
      </w:pPr>
    </w:p>
    <w:p w14:paraId="33D142DB" w14:textId="77777777" w:rsidR="00EF08A5" w:rsidRPr="00D51870" w:rsidRDefault="00254E84" w:rsidP="002F2ACC">
      <w:pPr>
        <w:spacing w:line="360" w:lineRule="auto"/>
        <w:jc w:val="both"/>
        <w:rPr>
          <w:lang w:val="es-ES_tradnl"/>
        </w:rPr>
      </w:pPr>
      <w:proofErr w:type="spellStart"/>
      <w:r w:rsidRPr="00D51870">
        <w:rPr>
          <w:lang w:val="es-ES_tradnl"/>
        </w:rPr>
        <w:t>LoginMenuController</w:t>
      </w:r>
      <w:proofErr w:type="spellEnd"/>
      <w:r w:rsidRPr="00D51870">
        <w:rPr>
          <w:lang w:val="es-ES_tradnl"/>
        </w:rPr>
        <w:t xml:space="preserve">: En esta clase se implementa la funcionalidad del menú de </w:t>
      </w:r>
      <w:proofErr w:type="spellStart"/>
      <w:r w:rsidRPr="00D51870">
        <w:rPr>
          <w:lang w:val="es-ES_tradnl"/>
        </w:rPr>
        <w:t>login</w:t>
      </w:r>
      <w:proofErr w:type="spellEnd"/>
      <w:r w:rsidRPr="00D51870">
        <w:rPr>
          <w:lang w:val="es-ES_tradnl"/>
        </w:rPr>
        <w:t xml:space="preserve"> según la elección del usuario, por lo que se ha llevado a cabo la creación de tres variables booleanas que se establecerán a true dependiendo del usuario que sea. Si es administrador, se ejecutará el método '</w:t>
      </w:r>
      <w:proofErr w:type="spellStart"/>
      <w:r w:rsidRPr="00D51870">
        <w:rPr>
          <w:lang w:val="es-ES_tradnl"/>
        </w:rPr>
        <w:t>handleAdminButton</w:t>
      </w:r>
      <w:proofErr w:type="spellEnd"/>
      <w:r w:rsidRPr="00D51870">
        <w:rPr>
          <w:lang w:val="es-ES_tradnl"/>
        </w:rPr>
        <w:t>', que redirigirá a la pantalla de inicio de sesión del administrador, de la misma forma que los métodos '</w:t>
      </w:r>
      <w:proofErr w:type="spellStart"/>
      <w:r w:rsidRPr="00D51870">
        <w:rPr>
          <w:lang w:val="es-ES_tradnl"/>
        </w:rPr>
        <w:t>handleNextScreen</w:t>
      </w:r>
      <w:proofErr w:type="spellEnd"/>
      <w:r w:rsidRPr="00D51870">
        <w:rPr>
          <w:lang w:val="es-ES_tradnl"/>
        </w:rPr>
        <w:t>' que corresponde al cliente y '</w:t>
      </w:r>
      <w:proofErr w:type="spellStart"/>
      <w:r w:rsidRPr="00D51870">
        <w:rPr>
          <w:lang w:val="es-ES_tradnl"/>
        </w:rPr>
        <w:t>handleCommerceButton</w:t>
      </w:r>
      <w:proofErr w:type="spellEnd"/>
      <w:r w:rsidRPr="00D51870">
        <w:rPr>
          <w:lang w:val="es-ES_tradnl"/>
        </w:rPr>
        <w:t xml:space="preserve">' al usuario comercio. </w:t>
      </w:r>
      <w:r w:rsidR="0026451E" w:rsidRPr="00D51870">
        <w:rPr>
          <w:lang w:val="es-ES_tradnl"/>
        </w:rPr>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Pr="00D51870" w:rsidRDefault="00EF08A5" w:rsidP="002F2ACC">
      <w:pPr>
        <w:spacing w:line="360" w:lineRule="auto"/>
        <w:jc w:val="both"/>
        <w:rPr>
          <w:lang w:val="es-ES_tradnl"/>
        </w:rPr>
      </w:pPr>
    </w:p>
    <w:p w14:paraId="1B736B0A" w14:textId="022E5A5E" w:rsidR="00254E84" w:rsidRPr="00D51870" w:rsidRDefault="00BC583D" w:rsidP="002F2ACC">
      <w:pPr>
        <w:spacing w:line="360" w:lineRule="auto"/>
        <w:jc w:val="both"/>
        <w:rPr>
          <w:lang w:val="es-ES_tradnl"/>
        </w:rPr>
      </w:pPr>
      <w:proofErr w:type="spellStart"/>
      <w:r w:rsidRPr="00D51870">
        <w:rPr>
          <w:lang w:val="es-ES_tradnl"/>
        </w:rPr>
        <w:lastRenderedPageBreak/>
        <w:t>PaginaAdmin</w:t>
      </w:r>
      <w:proofErr w:type="spellEnd"/>
      <w:r w:rsidRPr="00D51870">
        <w:rPr>
          <w:lang w:val="es-ES_tradnl"/>
        </w:rPr>
        <w:t>: Se ha realizado en esta clase los métodos realizados para la página principal del administrador. Se ha llevado a cabo la realización de un carrusel donde se muestran los nombres del comercio, donde el método '</w:t>
      </w:r>
      <w:proofErr w:type="spellStart"/>
      <w:r w:rsidRPr="00D51870">
        <w:rPr>
          <w:lang w:val="es-ES_tradnl"/>
        </w:rPr>
        <w:t>searchCommercesDB</w:t>
      </w:r>
      <w:proofErr w:type="spellEnd"/>
      <w:r w:rsidRPr="00D51870">
        <w:rPr>
          <w:lang w:val="es-ES_tradnl"/>
        </w:rPr>
        <w:t>' lleva a cabo la recopilación de los nombres de los comercios, almacenándolos en la variable '</w:t>
      </w:r>
      <w:proofErr w:type="spellStart"/>
      <w:r w:rsidRPr="00D51870">
        <w:rPr>
          <w:lang w:val="es-ES_tradnl"/>
        </w:rPr>
        <w:t>nombrescomercios</w:t>
      </w:r>
      <w:proofErr w:type="spellEnd"/>
      <w:r w:rsidRPr="00D51870">
        <w:rPr>
          <w:lang w:val="es-ES_tradnl"/>
        </w:rPr>
        <w:t>', que una vez recopilados se añade nombre por nombre a la variable 'carrusel', que una vez formado lleva a cabo la simulación de animación en el método '</w:t>
      </w:r>
      <w:proofErr w:type="spellStart"/>
      <w:r w:rsidRPr="00D51870">
        <w:rPr>
          <w:lang w:val="es-ES_tradnl"/>
        </w:rPr>
        <w:t>startAnimation</w:t>
      </w:r>
      <w:proofErr w:type="spellEnd"/>
      <w:r w:rsidRPr="00D51870">
        <w:rPr>
          <w:lang w:val="es-ES_tradnl"/>
        </w:rPr>
        <w:t xml:space="preserve">'. Por otro </w:t>
      </w:r>
      <w:r w:rsidR="00EE457F" w:rsidRPr="00D51870">
        <w:rPr>
          <w:lang w:val="es-ES_tradnl"/>
        </w:rPr>
        <w:t>lado,</w:t>
      </w:r>
      <w:r w:rsidRPr="00D51870">
        <w:rPr>
          <w:lang w:val="es-ES_tradnl"/>
        </w:rPr>
        <w:t xml:space="preserve"> encontramos el método '</w:t>
      </w:r>
      <w:proofErr w:type="spellStart"/>
      <w:r w:rsidRPr="00D51870">
        <w:rPr>
          <w:lang w:val="es-ES_tradnl"/>
        </w:rPr>
        <w:t>handleLogout</w:t>
      </w:r>
      <w:proofErr w:type="spellEnd"/>
      <w:r w:rsidRPr="00D51870">
        <w:rPr>
          <w:lang w:val="es-ES_tradnl"/>
        </w:rPr>
        <w:t>' para cerrar la sesión, el método '</w:t>
      </w:r>
      <w:proofErr w:type="spellStart"/>
      <w:r w:rsidRPr="00D51870">
        <w:rPr>
          <w:lang w:val="es-ES_tradnl"/>
        </w:rPr>
        <w:t>handleGoAdminProfile</w:t>
      </w:r>
      <w:proofErr w:type="spellEnd"/>
      <w:r w:rsidRPr="00D51870">
        <w:rPr>
          <w:lang w:val="es-ES_tradnl"/>
        </w:rPr>
        <w:t>' que es el encargado de mostrar el perfil del administrador y los datos de este.</w:t>
      </w:r>
      <w:r w:rsidR="00EE457F" w:rsidRPr="00D51870">
        <w:rPr>
          <w:lang w:val="es-ES_tradnl"/>
        </w:rPr>
        <w:t xml:space="preserve"> El método '</w:t>
      </w:r>
      <w:proofErr w:type="spellStart"/>
      <w:r w:rsidR="00EE457F" w:rsidRPr="00D51870">
        <w:rPr>
          <w:lang w:val="es-ES_tradnl"/>
        </w:rPr>
        <w:t>handleGoRequest</w:t>
      </w:r>
      <w:proofErr w:type="spellEnd"/>
      <w:r w:rsidR="00EE457F" w:rsidRPr="00D51870">
        <w:rPr>
          <w:lang w:val="es-ES_tradnl"/>
        </w:rPr>
        <w:t>' se encarga de visualizar las solicitudes emitidas por los comercios para su correspondiente revisión. En el método '</w:t>
      </w:r>
      <w:proofErr w:type="spellStart"/>
      <w:r w:rsidR="00EE457F" w:rsidRPr="00D51870">
        <w:rPr>
          <w:lang w:val="es-ES_tradnl"/>
        </w:rPr>
        <w:t>searchCommerce</w:t>
      </w:r>
      <w:proofErr w:type="spellEnd"/>
      <w:r w:rsidR="00EE457F" w:rsidRPr="00D51870">
        <w:rPr>
          <w:lang w:val="es-ES_tradnl"/>
        </w:rPr>
        <w:t>' se realiza una búsqueda en la base de datos del comercio tecleado a partir del nombre introducido, en el cual si se encuentra es almacenado en la variable. Si se encuentra, la variable '</w:t>
      </w:r>
      <w:proofErr w:type="spellStart"/>
      <w:r w:rsidR="00EE457F" w:rsidRPr="00D51870">
        <w:rPr>
          <w:lang w:val="es-ES_tradnl"/>
        </w:rPr>
        <w:t>commerceFound</w:t>
      </w:r>
      <w:proofErr w:type="spellEnd"/>
      <w:r w:rsidR="00EE457F" w:rsidRPr="00D51870">
        <w:rPr>
          <w:lang w:val="es-ES_tradnl"/>
        </w:rPr>
        <w:t>' se establece a true y se detiene la búsqueda añadiendo el resultado a la variable '</w:t>
      </w:r>
      <w:proofErr w:type="spellStart"/>
      <w:r w:rsidR="00EE457F" w:rsidRPr="00D51870">
        <w:rPr>
          <w:lang w:val="es-ES_tradnl"/>
        </w:rPr>
        <w:t>carruselComercios</w:t>
      </w:r>
      <w:proofErr w:type="spellEnd"/>
      <w:r w:rsidR="00EE457F" w:rsidRPr="00D51870">
        <w:rPr>
          <w:lang w:val="es-ES_tradnl"/>
        </w:rPr>
        <w:t>' y haciendo que los comercios encontrados puedan ser pulsados y se pueda mostrar su información perteneciente en pantalla.</w:t>
      </w:r>
      <w:r w:rsidR="00ED674D" w:rsidRPr="00D51870">
        <w:rPr>
          <w:lang w:val="es-ES_tradnl"/>
        </w:rPr>
        <w:t xml:space="preserve"> De la misma manera se lanzará un error si el comercio no es encontrado. Para obtener el id del comercio que se pretende buscar, se ha creado el método '</w:t>
      </w:r>
      <w:proofErr w:type="spellStart"/>
      <w:r w:rsidR="00ED674D" w:rsidRPr="00D51870">
        <w:rPr>
          <w:lang w:val="es-ES_tradnl"/>
        </w:rPr>
        <w:t>getidcommerce</w:t>
      </w:r>
      <w:proofErr w:type="spellEnd"/>
      <w:r w:rsidR="00ED674D" w:rsidRPr="00D51870">
        <w:rPr>
          <w:lang w:val="es-ES_tradnl"/>
        </w:rPr>
        <w:t>' encargado de buscar el comercio a partir del nombre introducido por teclado.</w:t>
      </w:r>
    </w:p>
    <w:p w14:paraId="4848F153" w14:textId="77777777" w:rsidR="0014663B" w:rsidRPr="00D51870" w:rsidRDefault="0014663B" w:rsidP="002F2ACC">
      <w:pPr>
        <w:spacing w:line="360" w:lineRule="auto"/>
        <w:jc w:val="both"/>
        <w:rPr>
          <w:lang w:val="es-ES_tradnl"/>
        </w:rPr>
      </w:pPr>
    </w:p>
    <w:p w14:paraId="01E5C24E" w14:textId="16906334" w:rsidR="00ED674D" w:rsidRPr="00D51870" w:rsidRDefault="00ED674D" w:rsidP="002F2ACC">
      <w:pPr>
        <w:spacing w:line="360" w:lineRule="auto"/>
        <w:jc w:val="both"/>
        <w:rPr>
          <w:lang w:val="es-ES_tradnl"/>
        </w:rPr>
      </w:pPr>
      <w:proofErr w:type="spellStart"/>
      <w:r w:rsidRPr="00D51870">
        <w:rPr>
          <w:lang w:val="es-ES_tradnl"/>
        </w:rPr>
        <w:t>PaginaClienteController</w:t>
      </w:r>
      <w:proofErr w:type="spellEnd"/>
      <w:r w:rsidRPr="00D51870">
        <w:rPr>
          <w:lang w:val="es-ES_tradnl"/>
        </w:rPr>
        <w:t xml:space="preserve">: En esta página se ha llevado a cabo la realización de los métodos de la página principal del cliente. Como se puede observar, </w:t>
      </w:r>
      <w:r w:rsidR="0014663B" w:rsidRPr="00D51870">
        <w:rPr>
          <w:lang w:val="es-ES_tradnl"/>
        </w:rPr>
        <w:t>se ha creado un método '</w:t>
      </w:r>
      <w:proofErr w:type="spellStart"/>
      <w:r w:rsidR="0014663B" w:rsidRPr="00D51870">
        <w:rPr>
          <w:lang w:val="es-ES_tradnl"/>
        </w:rPr>
        <w:t>handleLogout</w:t>
      </w:r>
      <w:proofErr w:type="spellEnd"/>
      <w:r w:rsidR="0014663B" w:rsidRPr="00D51870">
        <w:rPr>
          <w:lang w:val="es-ES_tradnl"/>
        </w:rPr>
        <w:t>' para cerrar sesión, '</w:t>
      </w:r>
      <w:proofErr w:type="spellStart"/>
      <w:r w:rsidR="0014663B" w:rsidRPr="00D51870">
        <w:rPr>
          <w:lang w:val="es-ES_tradnl"/>
        </w:rPr>
        <w:t>handlegoProfile</w:t>
      </w:r>
      <w:proofErr w:type="spellEnd"/>
      <w:r w:rsidR="0014663B" w:rsidRPr="00D51870">
        <w:rPr>
          <w:lang w:val="es-ES_tradnl"/>
        </w:rPr>
        <w:t>' para visualizar el perfil del cliente y los métodos '</w:t>
      </w:r>
      <w:proofErr w:type="spellStart"/>
      <w:r w:rsidR="0014663B" w:rsidRPr="00D51870">
        <w:rPr>
          <w:lang w:val="es-ES_tradnl"/>
        </w:rPr>
        <w:t>searchCommercesDB</w:t>
      </w:r>
      <w:proofErr w:type="spellEnd"/>
      <w:r w:rsidR="0014663B" w:rsidRPr="00D51870">
        <w:rPr>
          <w:lang w:val="es-ES_tradnl"/>
        </w:rPr>
        <w:t>', '</w:t>
      </w:r>
      <w:proofErr w:type="spellStart"/>
      <w:r w:rsidR="0014663B" w:rsidRPr="00D51870">
        <w:rPr>
          <w:lang w:val="es-ES_tradnl"/>
        </w:rPr>
        <w:t>initialize</w:t>
      </w:r>
      <w:proofErr w:type="spellEnd"/>
      <w:r w:rsidR="0014663B" w:rsidRPr="00D51870">
        <w:rPr>
          <w:lang w:val="es-ES_tradnl"/>
        </w:rPr>
        <w:t>' y '</w:t>
      </w:r>
      <w:proofErr w:type="spellStart"/>
      <w:r w:rsidR="0014663B" w:rsidRPr="00D51870">
        <w:rPr>
          <w:lang w:val="es-ES_tradnl"/>
        </w:rPr>
        <w:t>startAnimation</w:t>
      </w:r>
      <w:proofErr w:type="spellEnd"/>
      <w:r w:rsidR="0014663B" w:rsidRPr="00D51870">
        <w:rPr>
          <w:lang w:val="es-ES_tradnl"/>
        </w:rPr>
        <w:t>' para el carrusel de los comercios. También se ha realizado el método '</w:t>
      </w:r>
      <w:proofErr w:type="spellStart"/>
      <w:r w:rsidR="0014663B" w:rsidRPr="00D51870">
        <w:rPr>
          <w:lang w:val="es-ES_tradnl"/>
        </w:rPr>
        <w:t>searchCommerce</w:t>
      </w:r>
      <w:proofErr w:type="spellEnd"/>
      <w:r w:rsidR="0014663B" w:rsidRPr="00D51870">
        <w:rPr>
          <w:lang w:val="es-ES_tradnl"/>
        </w:rPr>
        <w:t>' que busca el comercio introducido por pantalla y que es posteriormente almacenado en la variable '</w:t>
      </w:r>
      <w:proofErr w:type="spellStart"/>
      <w:r w:rsidR="0014663B" w:rsidRPr="00D51870">
        <w:rPr>
          <w:lang w:val="es-ES_tradnl"/>
        </w:rPr>
        <w:t>searchField</w:t>
      </w:r>
      <w:proofErr w:type="spellEnd"/>
      <w:r w:rsidR="0014663B" w:rsidRPr="00D51870">
        <w:rPr>
          <w:lang w:val="es-ES_tradnl"/>
        </w:rPr>
        <w:t>' y '</w:t>
      </w:r>
      <w:proofErr w:type="spellStart"/>
      <w:r w:rsidR="0014663B" w:rsidRPr="00D51870">
        <w:rPr>
          <w:lang w:val="es-ES_tradnl"/>
        </w:rPr>
        <w:t>getidcommerce</w:t>
      </w:r>
      <w:proofErr w:type="spellEnd"/>
      <w:r w:rsidR="0014663B" w:rsidRPr="00D51870">
        <w:rPr>
          <w:lang w:val="es-ES_tradnl"/>
        </w:rPr>
        <w:t>' para encontrar el id del comercio buscado. Como novedad, se ha creado el método '</w:t>
      </w:r>
      <w:proofErr w:type="spellStart"/>
      <w:r w:rsidR="0014663B" w:rsidRPr="00D51870">
        <w:rPr>
          <w:lang w:val="es-ES_tradnl"/>
        </w:rPr>
        <w:t>handleCart</w:t>
      </w:r>
      <w:proofErr w:type="spellEnd"/>
      <w:r w:rsidR="0014663B" w:rsidRPr="00D51870">
        <w:rPr>
          <w:lang w:val="es-ES_tradnl"/>
        </w:rPr>
        <w:t>' para visualizar el carrito del cliente.</w:t>
      </w:r>
    </w:p>
    <w:p w14:paraId="1B596294" w14:textId="77777777" w:rsidR="0014663B" w:rsidRPr="00D51870" w:rsidRDefault="0014663B" w:rsidP="002F2ACC">
      <w:pPr>
        <w:spacing w:line="360" w:lineRule="auto"/>
        <w:jc w:val="both"/>
        <w:rPr>
          <w:lang w:val="es-ES_tradnl"/>
        </w:rPr>
      </w:pPr>
    </w:p>
    <w:p w14:paraId="3B7E6ADD" w14:textId="5B5D68BE" w:rsidR="0014663B" w:rsidRPr="00D51870" w:rsidRDefault="0014663B" w:rsidP="002F2ACC">
      <w:pPr>
        <w:spacing w:line="360" w:lineRule="auto"/>
        <w:jc w:val="both"/>
        <w:rPr>
          <w:lang w:val="es-ES_tradnl"/>
        </w:rPr>
      </w:pPr>
      <w:proofErr w:type="spellStart"/>
      <w:r w:rsidRPr="00D51870">
        <w:rPr>
          <w:lang w:val="es-ES_tradnl"/>
        </w:rPr>
        <w:t>PaginaComercioController</w:t>
      </w:r>
      <w:proofErr w:type="spellEnd"/>
      <w:r w:rsidRPr="00D51870">
        <w:rPr>
          <w:lang w:val="es-ES_tradnl"/>
        </w:rPr>
        <w:t>: Clase que se crea para manejar la página principal del comercio. Se encuentran métodos como '</w:t>
      </w:r>
      <w:proofErr w:type="spellStart"/>
      <w:r w:rsidRPr="00D51870">
        <w:rPr>
          <w:lang w:val="es-ES_tradnl"/>
        </w:rPr>
        <w:t>handleLogout</w:t>
      </w:r>
      <w:proofErr w:type="spellEnd"/>
      <w:r w:rsidRPr="00D51870">
        <w:rPr>
          <w:lang w:val="es-ES_tradnl"/>
        </w:rPr>
        <w:t>' para el cierre de sesión, '</w:t>
      </w:r>
      <w:proofErr w:type="spellStart"/>
      <w:r w:rsidRPr="00D51870">
        <w:rPr>
          <w:lang w:val="es-ES_tradnl"/>
        </w:rPr>
        <w:t>handlegoProfile</w:t>
      </w:r>
      <w:proofErr w:type="spellEnd"/>
      <w:r w:rsidRPr="00D51870">
        <w:rPr>
          <w:lang w:val="es-ES_tradnl"/>
        </w:rPr>
        <w:t>' para la visualización de su perfil y '</w:t>
      </w:r>
      <w:proofErr w:type="spellStart"/>
      <w:r w:rsidRPr="00D51870">
        <w:rPr>
          <w:lang w:val="es-ES_tradnl"/>
        </w:rPr>
        <w:t>handleGoProducts</w:t>
      </w:r>
      <w:proofErr w:type="spellEnd"/>
      <w:r w:rsidRPr="00D51870">
        <w:rPr>
          <w:lang w:val="es-ES_tradnl"/>
        </w:rPr>
        <w:t>' para la visualización de los productos publicados por el comercio, junto a los tres botones que disparan estos métodos.</w:t>
      </w:r>
    </w:p>
    <w:p w14:paraId="67FF44FC" w14:textId="77777777" w:rsidR="0014663B" w:rsidRPr="00D51870" w:rsidRDefault="0014663B" w:rsidP="002F2ACC">
      <w:pPr>
        <w:spacing w:line="360" w:lineRule="auto"/>
        <w:jc w:val="both"/>
        <w:rPr>
          <w:lang w:val="es-ES_tradnl"/>
        </w:rPr>
      </w:pPr>
    </w:p>
    <w:p w14:paraId="5DBF9756" w14:textId="1C4C7635" w:rsidR="0014663B" w:rsidRPr="00D51870" w:rsidRDefault="0014663B" w:rsidP="002F2ACC">
      <w:pPr>
        <w:spacing w:line="360" w:lineRule="auto"/>
        <w:jc w:val="both"/>
        <w:rPr>
          <w:lang w:val="es-ES_tradnl"/>
        </w:rPr>
      </w:pPr>
      <w:proofErr w:type="spellStart"/>
      <w:r w:rsidRPr="00D51870">
        <w:rPr>
          <w:lang w:val="es-ES_tradnl"/>
        </w:rPr>
        <w:t>PerfilAdminController</w:t>
      </w:r>
      <w:proofErr w:type="spellEnd"/>
      <w:r w:rsidRPr="00D51870">
        <w:rPr>
          <w:lang w:val="es-ES_tradnl"/>
        </w:rPr>
        <w:t>: En esta clase se realizan las funciones que se pueden llevar a cabo en el perfil del usuario administrador</w:t>
      </w:r>
      <w:r w:rsidR="00BF3F75" w:rsidRPr="00D51870">
        <w:rPr>
          <w:lang w:val="es-ES_tradnl"/>
        </w:rPr>
        <w:t>. Primero, se lleva a cabo la inicialización y visualización de los datos del administrador mediante el método '</w:t>
      </w:r>
      <w:proofErr w:type="spellStart"/>
      <w:r w:rsidR="00BF3F75" w:rsidRPr="00D51870">
        <w:rPr>
          <w:lang w:val="es-ES_tradnl"/>
        </w:rPr>
        <w:t>initialize</w:t>
      </w:r>
      <w:proofErr w:type="spellEnd"/>
      <w:r w:rsidR="00BF3F75" w:rsidRPr="00D51870">
        <w:rPr>
          <w:lang w:val="es-ES_tradnl"/>
        </w:rPr>
        <w:t>' guardándolos en las etiquetas creadas por cada campo. El método '</w:t>
      </w:r>
      <w:proofErr w:type="spellStart"/>
      <w:r w:rsidR="00BF3F75" w:rsidRPr="00D51870">
        <w:rPr>
          <w:lang w:val="es-ES_tradnl"/>
        </w:rPr>
        <w:t>handleEditButton</w:t>
      </w:r>
      <w:proofErr w:type="spellEnd"/>
      <w:r w:rsidR="00BF3F75" w:rsidRPr="00D51870">
        <w:rPr>
          <w:lang w:val="es-ES_tradnl"/>
        </w:rPr>
        <w:t>' es disparado por el botón '</w:t>
      </w:r>
      <w:proofErr w:type="spellStart"/>
      <w:r w:rsidR="00BF3F75" w:rsidRPr="00D51870">
        <w:rPr>
          <w:lang w:val="es-ES_tradnl"/>
        </w:rPr>
        <w:t>editDataAdmin</w:t>
      </w:r>
      <w:proofErr w:type="spellEnd"/>
      <w:r w:rsidR="00BF3F75" w:rsidRPr="00D51870">
        <w:rPr>
          <w:lang w:val="es-ES_tradnl"/>
        </w:rPr>
        <w:t xml:space="preserve">', el cual crea un formulario con los campos </w:t>
      </w:r>
      <w:r w:rsidR="00B87160" w:rsidRPr="00D51870">
        <w:rPr>
          <w:lang w:val="es-ES_tradnl"/>
        </w:rPr>
        <w:t>que sirven para identificar</w:t>
      </w:r>
      <w:r w:rsidR="00BF3F75" w:rsidRPr="00D51870">
        <w:rPr>
          <w:lang w:val="es-ES_tradnl"/>
        </w:rPr>
        <w:t xml:space="preserve"> a un administrador si se desea editar</w:t>
      </w:r>
      <w:r w:rsidR="00B87160" w:rsidRPr="00D51870">
        <w:rPr>
          <w:lang w:val="es-ES_tradnl"/>
        </w:rPr>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w:t>
      </w:r>
      <w:proofErr w:type="spellStart"/>
      <w:r w:rsidR="00B87160" w:rsidRPr="00D51870">
        <w:rPr>
          <w:lang w:val="es-ES_tradnl"/>
        </w:rPr>
        <w:t>changePassword</w:t>
      </w:r>
      <w:proofErr w:type="spellEnd"/>
      <w:r w:rsidR="00B87160" w:rsidRPr="00D51870">
        <w:rPr>
          <w:lang w:val="es-ES_tradnl"/>
        </w:rPr>
        <w:t>', que con la ayuda de los métodos 'hashPasswordSHA256' que hace un hash de la nueva contraseña establecida que se pasa por parámetro junto la sal que es llevada a cabo por el método '</w:t>
      </w:r>
      <w:proofErr w:type="spellStart"/>
      <w:r w:rsidR="00B87160" w:rsidRPr="00D51870">
        <w:rPr>
          <w:lang w:val="es-ES_tradnl"/>
        </w:rPr>
        <w:t>cadenaAleatoria</w:t>
      </w:r>
      <w:proofErr w:type="spellEnd"/>
      <w:r w:rsidR="00B87160" w:rsidRPr="00D51870">
        <w:rPr>
          <w:lang w:val="es-ES_tradnl"/>
        </w:rPr>
        <w:t>'</w:t>
      </w:r>
      <w:r w:rsidR="00194A39" w:rsidRPr="00D51870">
        <w:rPr>
          <w:lang w:val="es-ES_tradnl"/>
        </w:rPr>
        <w:t>, restablece la contraseña escrita por teclado por el usuario, recogida en las variables '</w:t>
      </w:r>
      <w:proofErr w:type="spellStart"/>
      <w:r w:rsidR="00194A39" w:rsidRPr="00D51870">
        <w:rPr>
          <w:lang w:val="es-ES_tradnl"/>
        </w:rPr>
        <w:t>passField</w:t>
      </w:r>
      <w:proofErr w:type="spellEnd"/>
      <w:r w:rsidR="00194A39" w:rsidRPr="00D51870">
        <w:rPr>
          <w:lang w:val="es-ES_tradnl"/>
        </w:rPr>
        <w:t>' y '</w:t>
      </w:r>
      <w:proofErr w:type="spellStart"/>
      <w:r w:rsidR="00194A39" w:rsidRPr="00D51870">
        <w:rPr>
          <w:lang w:val="es-ES_tradnl"/>
        </w:rPr>
        <w:t>repeatPassField</w:t>
      </w:r>
      <w:proofErr w:type="spellEnd"/>
      <w:r w:rsidR="00194A39" w:rsidRPr="00D51870">
        <w:rPr>
          <w:lang w:val="es-ES_tradnl"/>
        </w:rPr>
        <w:t>', comprobándose que no ha habido error alguno</w:t>
      </w:r>
      <w:r w:rsidR="00C02B43" w:rsidRPr="00D51870">
        <w:rPr>
          <w:lang w:val="es-ES_tradnl"/>
        </w:rPr>
        <w:t>, el cual muestra un mensaje de error en caso de no coincidir</w:t>
      </w:r>
      <w:r w:rsidR="00B87160" w:rsidRPr="00D51870">
        <w:rPr>
          <w:lang w:val="es-ES_tradnl"/>
        </w:rPr>
        <w:t>. Este último método hace uso del método '</w:t>
      </w:r>
      <w:proofErr w:type="spellStart"/>
      <w:r w:rsidR="00B87160" w:rsidRPr="00D51870">
        <w:rPr>
          <w:lang w:val="es-ES_tradnl"/>
        </w:rPr>
        <w:t>numeroAleatorioEnRango</w:t>
      </w:r>
      <w:proofErr w:type="spellEnd"/>
      <w:r w:rsidR="00B87160" w:rsidRPr="00D51870">
        <w:rPr>
          <w:lang w:val="es-ES_tradnl"/>
        </w:rPr>
        <w:t>' para crear una sal totalmente aleatoria. También se observa el método '</w:t>
      </w:r>
      <w:proofErr w:type="spellStart"/>
      <w:r w:rsidR="00B87160" w:rsidRPr="00D51870">
        <w:rPr>
          <w:lang w:val="es-ES_tradnl"/>
        </w:rPr>
        <w:t>goBack</w:t>
      </w:r>
      <w:proofErr w:type="spellEnd"/>
      <w:r w:rsidR="00B87160" w:rsidRPr="00D51870">
        <w:rPr>
          <w:lang w:val="es-ES_tradnl"/>
        </w:rPr>
        <w:t>' para regresar a la anterior pantalla.</w:t>
      </w:r>
    </w:p>
    <w:p w14:paraId="06952463" w14:textId="77777777" w:rsidR="00403F66" w:rsidRPr="00D51870" w:rsidRDefault="00403F66" w:rsidP="002F2ACC">
      <w:pPr>
        <w:spacing w:line="360" w:lineRule="auto"/>
        <w:jc w:val="both"/>
        <w:rPr>
          <w:lang w:val="es-ES_tradnl"/>
        </w:rPr>
      </w:pPr>
    </w:p>
    <w:p w14:paraId="2C52D309" w14:textId="66305399" w:rsidR="00403F66" w:rsidRPr="00D51870" w:rsidRDefault="00403F66" w:rsidP="002F2ACC">
      <w:pPr>
        <w:spacing w:line="360" w:lineRule="auto"/>
        <w:jc w:val="both"/>
        <w:rPr>
          <w:lang w:val="es-ES_tradnl"/>
        </w:rPr>
      </w:pPr>
      <w:proofErr w:type="spellStart"/>
      <w:r w:rsidRPr="00D51870">
        <w:rPr>
          <w:lang w:val="es-ES_tradnl"/>
        </w:rPr>
        <w:t>PerfilClienteController</w:t>
      </w:r>
      <w:proofErr w:type="spellEnd"/>
      <w:r w:rsidRPr="00D51870">
        <w:rPr>
          <w:lang w:val="es-ES_tradnl"/>
        </w:rPr>
        <w:t>: En esta clase se han realizado las funciones que se pueden llevar a cabo en el perfil del cliente. Inicialmente se encuentran métodos como '</w:t>
      </w:r>
      <w:proofErr w:type="spellStart"/>
      <w:r w:rsidRPr="00D51870">
        <w:rPr>
          <w:lang w:val="es-ES_tradnl"/>
        </w:rPr>
        <w:t>handleLogout</w:t>
      </w:r>
      <w:proofErr w:type="spellEnd"/>
      <w:r w:rsidRPr="00D51870">
        <w:rPr>
          <w:lang w:val="es-ES_tradnl"/>
        </w:rPr>
        <w:t>' para el cierre de sesión e '</w:t>
      </w:r>
      <w:proofErr w:type="spellStart"/>
      <w:r w:rsidRPr="00D51870">
        <w:rPr>
          <w:lang w:val="es-ES_tradnl"/>
        </w:rPr>
        <w:t>initialize</w:t>
      </w:r>
      <w:proofErr w:type="spellEnd"/>
      <w:r w:rsidRPr="00D51870">
        <w:rPr>
          <w:lang w:val="es-ES_tradnl"/>
        </w:rPr>
        <w:t>' para cargar los datos del usuario en su perfil. En '</w:t>
      </w:r>
      <w:proofErr w:type="spellStart"/>
      <w:r w:rsidRPr="00D51870">
        <w:rPr>
          <w:lang w:val="es-ES_tradnl"/>
        </w:rPr>
        <w:t>handleDeleteProfile</w:t>
      </w:r>
      <w:proofErr w:type="spellEnd"/>
      <w:r w:rsidRPr="00D51870">
        <w:rPr>
          <w:lang w:val="es-ES_tradnl"/>
        </w:rPr>
        <w:t>' se realiza el borrado del perfil del cliente, donde se hace una búsqueda de los datos de este en la base de datos para su correcta eliminación, mostrando la alerta correspondiente en caso de que sea o no llevado a cabo. En '</w:t>
      </w:r>
      <w:proofErr w:type="spellStart"/>
      <w:r w:rsidRPr="00D51870">
        <w:rPr>
          <w:lang w:val="es-ES_tradnl"/>
        </w:rPr>
        <w:t>handleEditButton</w:t>
      </w:r>
      <w:proofErr w:type="spellEnd"/>
      <w:r w:rsidRPr="00D51870">
        <w:rPr>
          <w:lang w:val="es-ES_tradnl"/>
        </w:rPr>
        <w:t>' se realiza la misma función que en el usuario administrador solo que los campos del cliente son distintos, pero el proceso es similar: se cargan los datos actuales del cliente en el formulario que se crea al disparar el botón '</w:t>
      </w:r>
      <w:proofErr w:type="spellStart"/>
      <w:r w:rsidRPr="00D51870">
        <w:rPr>
          <w:lang w:val="es-ES_tradnl"/>
        </w:rPr>
        <w:t>editButton</w:t>
      </w:r>
      <w:proofErr w:type="spellEnd"/>
      <w:r w:rsidRPr="00D51870">
        <w:rPr>
          <w:lang w:val="es-ES_tradnl"/>
        </w:rPr>
        <w:t>', en el que una vez editados los mismos, se pueden guardar, actualizando el registro correspondiente del cliente en la base de datos, o cancelando la edición, haciendo que el usuario regrese a la pantalla previa. El cambio de contraseña se realiza en el método '</w:t>
      </w:r>
      <w:proofErr w:type="spellStart"/>
      <w:r w:rsidRPr="00D51870">
        <w:rPr>
          <w:lang w:val="es-ES_tradnl"/>
        </w:rPr>
        <w:t>changePassword</w:t>
      </w:r>
      <w:proofErr w:type="spellEnd"/>
      <w:r w:rsidRPr="00D51870">
        <w:rPr>
          <w:lang w:val="es-ES_tradnl"/>
        </w:rPr>
        <w:t>' donde se crea un pequeño formulario con los campos '</w:t>
      </w:r>
      <w:proofErr w:type="spellStart"/>
      <w:r w:rsidRPr="00D51870">
        <w:rPr>
          <w:lang w:val="es-ES_tradnl"/>
        </w:rPr>
        <w:t>passField</w:t>
      </w:r>
      <w:proofErr w:type="spellEnd"/>
      <w:r w:rsidRPr="00D51870">
        <w:rPr>
          <w:lang w:val="es-ES_tradnl"/>
        </w:rPr>
        <w:t>' y '</w:t>
      </w:r>
      <w:proofErr w:type="spellStart"/>
      <w:r w:rsidRPr="00D51870">
        <w:rPr>
          <w:lang w:val="es-ES_tradnl"/>
        </w:rPr>
        <w:t>repeatpassField</w:t>
      </w:r>
      <w:proofErr w:type="spellEnd"/>
      <w:r w:rsidRPr="00D51870">
        <w:rPr>
          <w:lang w:val="es-ES_tradnl"/>
        </w:rPr>
        <w:t xml:space="preserve">', a diferencia de que en este método se usa la librería </w:t>
      </w:r>
      <w:proofErr w:type="spellStart"/>
      <w:r w:rsidR="00D70898" w:rsidRPr="00D51870">
        <w:rPr>
          <w:lang w:val="es-ES_tradnl"/>
        </w:rPr>
        <w:t>BCrypt</w:t>
      </w:r>
      <w:proofErr w:type="spellEnd"/>
      <w:r w:rsidR="00D70898" w:rsidRPr="00D51870">
        <w:rPr>
          <w:lang w:val="es-ES_tradnl"/>
        </w:rPr>
        <w:t xml:space="preserve"> [</w:t>
      </w:r>
      <w:r w:rsidRPr="00D51870">
        <w:rPr>
          <w:lang w:val="es-ES_tradnl"/>
        </w:rPr>
        <w:t xml:space="preserve">1] </w:t>
      </w:r>
      <w:r w:rsidRPr="00D51870">
        <w:rPr>
          <w:lang w:val="es-ES_tradnl"/>
        </w:rPr>
        <w:lastRenderedPageBreak/>
        <w:t>tanto para la generación de la sal como el hash de la contraseña, facilitando la elaboración de este método. También se hace uso del método '</w:t>
      </w:r>
      <w:proofErr w:type="spellStart"/>
      <w:r w:rsidRPr="00D51870">
        <w:rPr>
          <w:lang w:val="es-ES_tradnl"/>
        </w:rPr>
        <w:t>goBack</w:t>
      </w:r>
      <w:proofErr w:type="spellEnd"/>
      <w:r w:rsidRPr="00D51870">
        <w:rPr>
          <w:lang w:val="es-ES_tradnl"/>
        </w:rPr>
        <w:t>'.</w:t>
      </w:r>
    </w:p>
    <w:p w14:paraId="3E96A140" w14:textId="77777777" w:rsidR="007F5EFB" w:rsidRPr="00D51870" w:rsidRDefault="007F5EFB" w:rsidP="002F2ACC">
      <w:pPr>
        <w:spacing w:line="360" w:lineRule="auto"/>
        <w:jc w:val="both"/>
        <w:rPr>
          <w:lang w:val="es-ES_tradnl"/>
        </w:rPr>
      </w:pPr>
    </w:p>
    <w:p w14:paraId="3FE2313C" w14:textId="4FB28AC9" w:rsidR="007F5EFB" w:rsidRPr="00D51870" w:rsidRDefault="007F5EFB" w:rsidP="002F2ACC">
      <w:pPr>
        <w:spacing w:line="360" w:lineRule="auto"/>
        <w:jc w:val="both"/>
        <w:rPr>
          <w:lang w:val="es-ES_tradnl"/>
        </w:rPr>
      </w:pPr>
      <w:proofErr w:type="spellStart"/>
      <w:r w:rsidRPr="00D51870">
        <w:rPr>
          <w:lang w:val="es-ES_tradnl"/>
        </w:rPr>
        <w:t>PerfilComercioController</w:t>
      </w:r>
      <w:proofErr w:type="spellEnd"/>
      <w:r w:rsidRPr="00D51870">
        <w:rPr>
          <w:lang w:val="es-ES_tradnl"/>
        </w:rPr>
        <w:t>: De la misma manera que los anteriores, se maneja la navegación dentro del perfil del comercio. Se puede observar que están presentes métodos ya conocidos y explicados previamente, tales como el método '</w:t>
      </w:r>
      <w:proofErr w:type="spellStart"/>
      <w:r w:rsidRPr="00D51870">
        <w:rPr>
          <w:lang w:val="es-ES_tradnl"/>
        </w:rPr>
        <w:t>handleLogout</w:t>
      </w:r>
      <w:proofErr w:type="spellEnd"/>
      <w:r w:rsidRPr="00D51870">
        <w:rPr>
          <w:lang w:val="es-ES_tradnl"/>
        </w:rPr>
        <w:t>' para el cierre de sesión, '</w:t>
      </w:r>
      <w:proofErr w:type="spellStart"/>
      <w:r w:rsidRPr="00D51870">
        <w:rPr>
          <w:lang w:val="es-ES_tradnl"/>
        </w:rPr>
        <w:t>initialize</w:t>
      </w:r>
      <w:proofErr w:type="spellEnd"/>
      <w:r w:rsidRPr="00D51870">
        <w:rPr>
          <w:lang w:val="es-ES_tradnl"/>
        </w:rPr>
        <w:t>' para obtener los datos de dicho usuario, '</w:t>
      </w:r>
      <w:proofErr w:type="spellStart"/>
      <w:r w:rsidRPr="00D51870">
        <w:rPr>
          <w:lang w:val="es-ES_tradnl"/>
        </w:rPr>
        <w:t>handleDeleteProfile</w:t>
      </w:r>
      <w:proofErr w:type="spellEnd"/>
      <w:r w:rsidRPr="00D51870">
        <w:rPr>
          <w:lang w:val="es-ES_tradnl"/>
        </w:rPr>
        <w:t>' para llevar a cabo la eliminación de los datos que identifican al comercio, la edición de los datos identificativos mediante el método '</w:t>
      </w:r>
      <w:proofErr w:type="spellStart"/>
      <w:r w:rsidRPr="00D51870">
        <w:rPr>
          <w:lang w:val="es-ES_tradnl"/>
        </w:rPr>
        <w:t>handleEditButton</w:t>
      </w:r>
      <w:proofErr w:type="spellEnd"/>
      <w:r w:rsidRPr="00D51870">
        <w:rPr>
          <w:lang w:val="es-ES_tradnl"/>
        </w:rPr>
        <w:t>' con la creación de un formulario junto a los campos que se requirieron en el registro salvo el NIF, '</w:t>
      </w:r>
      <w:proofErr w:type="spellStart"/>
      <w:r w:rsidRPr="00D51870">
        <w:rPr>
          <w:lang w:val="es-ES_tradnl"/>
        </w:rPr>
        <w:t>goBack</w:t>
      </w:r>
      <w:proofErr w:type="spellEnd"/>
      <w:r w:rsidRPr="00D51870">
        <w:rPr>
          <w:lang w:val="es-ES_tradnl"/>
        </w:rPr>
        <w:t>' para regresar a la pantalla anterior y  '</w:t>
      </w:r>
      <w:proofErr w:type="spellStart"/>
      <w:r w:rsidRPr="00D51870">
        <w:rPr>
          <w:lang w:val="es-ES_tradnl"/>
        </w:rPr>
        <w:t>changePassword</w:t>
      </w:r>
      <w:proofErr w:type="spellEnd"/>
      <w:r w:rsidRPr="00D51870">
        <w:rPr>
          <w:lang w:val="es-ES_tradnl"/>
        </w:rPr>
        <w:t>' para el cambio de contraseña.</w:t>
      </w:r>
    </w:p>
    <w:p w14:paraId="3353FF79" w14:textId="77777777" w:rsidR="007F5EFB" w:rsidRPr="00D51870" w:rsidRDefault="007F5EFB" w:rsidP="002F2ACC">
      <w:pPr>
        <w:spacing w:line="360" w:lineRule="auto"/>
        <w:jc w:val="both"/>
        <w:rPr>
          <w:lang w:val="es-ES_tradnl"/>
        </w:rPr>
      </w:pPr>
    </w:p>
    <w:p w14:paraId="6914A13B" w14:textId="4C496321" w:rsidR="003915AD" w:rsidRPr="00D51870" w:rsidRDefault="003915AD" w:rsidP="002F2ACC">
      <w:pPr>
        <w:spacing w:line="360" w:lineRule="auto"/>
        <w:jc w:val="both"/>
        <w:rPr>
          <w:lang w:val="es-ES_tradnl"/>
        </w:rPr>
      </w:pPr>
      <w:proofErr w:type="spellStart"/>
      <w:r w:rsidRPr="00D51870">
        <w:rPr>
          <w:lang w:val="es-ES_tradnl"/>
        </w:rPr>
        <w:t>ProductosComercioController</w:t>
      </w:r>
      <w:proofErr w:type="spellEnd"/>
      <w:r w:rsidRPr="00D51870">
        <w:rPr>
          <w:lang w:val="es-ES_tradnl"/>
        </w:rPr>
        <w:t>: En esta clase, se lleva a cabo el manejo de los productos que el comercio ha creado. Por tanto, en el método '</w:t>
      </w:r>
      <w:proofErr w:type="spellStart"/>
      <w:r w:rsidRPr="00D51870">
        <w:rPr>
          <w:lang w:val="es-ES_tradnl"/>
        </w:rPr>
        <w:t>initialize</w:t>
      </w:r>
      <w:proofErr w:type="spellEnd"/>
      <w:r w:rsidRPr="00D51870">
        <w:rPr>
          <w:lang w:val="es-ES_tradnl"/>
        </w:rPr>
        <w:t>'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w:t>
      </w:r>
      <w:proofErr w:type="spellStart"/>
      <w:r w:rsidRPr="00D51870">
        <w:rPr>
          <w:lang w:val="es-ES_tradnl"/>
        </w:rPr>
        <w:t>getProductos</w:t>
      </w:r>
      <w:proofErr w:type="spellEnd"/>
      <w:r w:rsidRPr="00D51870">
        <w:rPr>
          <w:lang w:val="es-ES_tradnl"/>
        </w:rPr>
        <w:t>', que obtiene los productos de dicho comercio, para que una vez recopilados, se cree</w:t>
      </w:r>
      <w:r w:rsidR="0042308B" w:rsidRPr="00D51870">
        <w:rPr>
          <w:lang w:val="es-ES_tradnl"/>
        </w:rPr>
        <w:t xml:space="preserve"> un botón con el nombre de cada producto. Con el objetivo de que cada botón creado sea funcional, se ha creado el método '</w:t>
      </w:r>
      <w:proofErr w:type="spellStart"/>
      <w:r w:rsidR="0042308B" w:rsidRPr="00D51870">
        <w:rPr>
          <w:lang w:val="es-ES_tradnl"/>
        </w:rPr>
        <w:t>mostrarDatos</w:t>
      </w:r>
      <w:proofErr w:type="spellEnd"/>
      <w:r w:rsidR="0042308B" w:rsidRPr="00D51870">
        <w:rPr>
          <w:lang w:val="es-ES_tradnl"/>
        </w:rPr>
        <w:t>', mostrando los datos del producto que se ha consultado</w:t>
      </w:r>
      <w:r w:rsidR="00B25925" w:rsidRPr="00D51870">
        <w:rPr>
          <w:lang w:val="es-ES_tradnl"/>
        </w:rPr>
        <w:t>. En este método también puede llevarse a cabo la edición de los datos del producto, así como su eliminación de la plataforma y por lo tanto de la base de datos. El método '</w:t>
      </w:r>
      <w:proofErr w:type="spellStart"/>
      <w:r w:rsidR="00B25925" w:rsidRPr="00D51870">
        <w:rPr>
          <w:lang w:val="es-ES_tradnl"/>
        </w:rPr>
        <w:t>handleAddProduct</w:t>
      </w:r>
      <w:proofErr w:type="spellEnd"/>
      <w:r w:rsidR="00B25925" w:rsidRPr="00D51870">
        <w:rPr>
          <w:lang w:val="es-ES_tradnl"/>
        </w:rPr>
        <w:t>' crea un formulario con el que rellenar los datos pertenecientes a un producto, creando las variables necesarias para llevarlo a cabo, pudiendo guardar o cancelar la creación de este. El método '</w:t>
      </w:r>
      <w:proofErr w:type="spellStart"/>
      <w:r w:rsidR="00B25925" w:rsidRPr="00D51870">
        <w:rPr>
          <w:lang w:val="es-ES_tradnl"/>
        </w:rPr>
        <w:t>searchProduct</w:t>
      </w:r>
      <w:proofErr w:type="spellEnd"/>
      <w:r w:rsidR="00B25925" w:rsidRPr="00D51870">
        <w:rPr>
          <w:lang w:val="es-ES_tradnl"/>
        </w:rPr>
        <w:t>' devuelve el producto tecleado en el campo '</w:t>
      </w:r>
      <w:proofErr w:type="spellStart"/>
      <w:r w:rsidR="00B25925" w:rsidRPr="00D51870">
        <w:rPr>
          <w:lang w:val="es-ES_tradnl"/>
        </w:rPr>
        <w:t>productField</w:t>
      </w:r>
      <w:proofErr w:type="spellEnd"/>
      <w:r w:rsidR="00B25925" w:rsidRPr="00D51870">
        <w:rPr>
          <w:lang w:val="es-ES_tradnl"/>
        </w:rPr>
        <w:t xml:space="preserve">', el cual, si la variable </w:t>
      </w:r>
      <w:proofErr w:type="spellStart"/>
      <w:r w:rsidR="00B25925" w:rsidRPr="00D51870">
        <w:rPr>
          <w:lang w:val="es-ES_tradnl"/>
        </w:rPr>
        <w:t>found</w:t>
      </w:r>
      <w:proofErr w:type="spellEnd"/>
      <w:r w:rsidR="00B25925" w:rsidRPr="00D51870">
        <w:rPr>
          <w:lang w:val="es-ES_tradnl"/>
        </w:rPr>
        <w:t xml:space="preserve"> es falsa, se devuelve una alerta mostrando el error. También se encuentra el método '</w:t>
      </w:r>
      <w:proofErr w:type="spellStart"/>
      <w:r w:rsidR="00B25925" w:rsidRPr="00D51870">
        <w:rPr>
          <w:lang w:val="es-ES_tradnl"/>
        </w:rPr>
        <w:t>goBack</w:t>
      </w:r>
      <w:proofErr w:type="spellEnd"/>
      <w:r w:rsidR="00B25925" w:rsidRPr="00D51870">
        <w:rPr>
          <w:lang w:val="es-ES_tradnl"/>
        </w:rPr>
        <w:t xml:space="preserve">' para regresar a la pantalla anterior. </w:t>
      </w:r>
    </w:p>
    <w:p w14:paraId="04CE9873" w14:textId="77777777" w:rsidR="00807E30" w:rsidRPr="00D51870" w:rsidRDefault="00807E30" w:rsidP="002F2ACC">
      <w:pPr>
        <w:spacing w:line="360" w:lineRule="auto"/>
        <w:jc w:val="both"/>
        <w:rPr>
          <w:lang w:val="es-ES_tradnl"/>
        </w:rPr>
      </w:pPr>
    </w:p>
    <w:p w14:paraId="1D5BDD94" w14:textId="767E2170" w:rsidR="00807E30" w:rsidRPr="00D51870" w:rsidRDefault="00807E30" w:rsidP="002F2ACC">
      <w:pPr>
        <w:spacing w:line="360" w:lineRule="auto"/>
        <w:jc w:val="both"/>
        <w:rPr>
          <w:lang w:val="es-ES_tradnl"/>
        </w:rPr>
      </w:pPr>
      <w:proofErr w:type="spellStart"/>
      <w:r w:rsidRPr="00D51870">
        <w:rPr>
          <w:lang w:val="es-ES_tradnl"/>
        </w:rPr>
        <w:t>ProductosComercioDetalladoController</w:t>
      </w:r>
      <w:proofErr w:type="spellEnd"/>
      <w:r w:rsidRPr="00D51870">
        <w:rPr>
          <w:lang w:val="es-ES_tradnl"/>
        </w:rPr>
        <w:t xml:space="preserve">: Esta clase se encarga de la visualización de los productos por parte del cliente una vez este ha accedido al comercio. </w:t>
      </w:r>
      <w:r w:rsidR="0079678A" w:rsidRPr="00D51870">
        <w:rPr>
          <w:lang w:val="es-ES_tradnl"/>
        </w:rPr>
        <w:t>El método '</w:t>
      </w:r>
      <w:proofErr w:type="spellStart"/>
      <w:r w:rsidR="0079678A" w:rsidRPr="00D51870">
        <w:rPr>
          <w:lang w:val="es-ES_tradnl"/>
        </w:rPr>
        <w:t>initialize</w:t>
      </w:r>
      <w:proofErr w:type="spellEnd"/>
      <w:r w:rsidR="0079678A" w:rsidRPr="00D51870">
        <w:rPr>
          <w:lang w:val="es-ES_tradnl"/>
        </w:rPr>
        <w:t>' de esta clase lleva a cabo la carga de todos los productos de dicho comercio, que es llevado a cabo por el método '</w:t>
      </w:r>
      <w:proofErr w:type="spellStart"/>
      <w:r w:rsidR="0079678A" w:rsidRPr="00D51870">
        <w:rPr>
          <w:lang w:val="es-ES_tradnl"/>
        </w:rPr>
        <w:t>loadProducts</w:t>
      </w:r>
      <w:proofErr w:type="spellEnd"/>
      <w:r w:rsidR="0079678A" w:rsidRPr="00D51870">
        <w:rPr>
          <w:lang w:val="es-ES_tradnl"/>
        </w:rPr>
        <w:t xml:space="preserve">', almacenando los productos en la variable 'productos'. El </w:t>
      </w:r>
      <w:r w:rsidR="0079678A" w:rsidRPr="00D51870">
        <w:rPr>
          <w:lang w:val="es-ES_tradnl"/>
        </w:rPr>
        <w:lastRenderedPageBreak/>
        <w:t>método '</w:t>
      </w:r>
      <w:proofErr w:type="spellStart"/>
      <w:r w:rsidR="0079678A" w:rsidRPr="00D51870">
        <w:rPr>
          <w:lang w:val="es-ES_tradnl"/>
        </w:rPr>
        <w:t>searchProducts</w:t>
      </w:r>
      <w:proofErr w:type="spellEnd"/>
      <w:r w:rsidR="0079678A" w:rsidRPr="00D51870">
        <w:rPr>
          <w:lang w:val="es-ES_tradnl"/>
        </w:rPr>
        <w:t>' es el encargado de realizar la búsqueda del producto que se ha tecleado</w:t>
      </w:r>
      <w:r w:rsidR="001539A4" w:rsidRPr="00D51870">
        <w:rPr>
          <w:lang w:val="es-ES_tradnl"/>
        </w:rPr>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rsidRPr="00D51870">
        <w:rPr>
          <w:lang w:val="es-ES_tradnl"/>
        </w:rPr>
        <w:t>Si el producto ya ha sido añadido previamente al carrito, se muestra un mensaje informando</w:t>
      </w:r>
      <w:r w:rsidR="00080BE7" w:rsidRPr="00D51870">
        <w:rPr>
          <w:lang w:val="es-ES_tradnl"/>
        </w:rPr>
        <w:t xml:space="preserve"> sobre</w:t>
      </w:r>
      <w:r w:rsidR="004A4061" w:rsidRPr="00D51870">
        <w:rPr>
          <w:lang w:val="es-ES_tradnl"/>
        </w:rPr>
        <w:t xml:space="preserve"> </w:t>
      </w:r>
      <w:r w:rsidR="00080BE7" w:rsidRPr="00D51870">
        <w:rPr>
          <w:lang w:val="es-ES_tradnl"/>
        </w:rPr>
        <w:t>el</w:t>
      </w:r>
      <w:r w:rsidR="004A4061" w:rsidRPr="00D51870">
        <w:rPr>
          <w:lang w:val="es-ES_tradnl"/>
        </w:rPr>
        <w:t xml:space="preserve"> suceso. </w:t>
      </w:r>
      <w:r w:rsidR="00E04F47" w:rsidRPr="00D51870">
        <w:rPr>
          <w:lang w:val="es-ES_tradnl"/>
        </w:rPr>
        <w:t>En el método '</w:t>
      </w:r>
      <w:proofErr w:type="spellStart"/>
      <w:r w:rsidR="00E04F47" w:rsidRPr="00D51870">
        <w:rPr>
          <w:lang w:val="es-ES_tradnl"/>
        </w:rPr>
        <w:t>handleGoBack</w:t>
      </w:r>
      <w:proofErr w:type="spellEnd"/>
      <w:r w:rsidR="00E04F47" w:rsidRPr="00D51870">
        <w:rPr>
          <w:lang w:val="es-ES_tradnl"/>
        </w:rPr>
        <w:t xml:space="preserve">' se diferencia entre los cuatro usuarios, </w:t>
      </w:r>
      <w:r w:rsidR="0087344E" w:rsidRPr="00D51870">
        <w:rPr>
          <w:lang w:val="es-ES_tradnl"/>
        </w:rPr>
        <w:t xml:space="preserve">que depende de qué variable booleana esté activa, </w:t>
      </w:r>
      <w:r w:rsidR="00E04F47" w:rsidRPr="00D51870">
        <w:rPr>
          <w:lang w:val="es-ES_tradnl"/>
        </w:rPr>
        <w:t>ya que</w:t>
      </w:r>
      <w:r w:rsidR="0087344E" w:rsidRPr="00D51870">
        <w:rPr>
          <w:lang w:val="es-ES_tradnl"/>
        </w:rPr>
        <w:t xml:space="preserve"> podrían ocasionarse accesos no autorizados.</w:t>
      </w:r>
    </w:p>
    <w:p w14:paraId="279407E3" w14:textId="77777777" w:rsidR="0087344E" w:rsidRPr="00D51870" w:rsidRDefault="0087344E" w:rsidP="002F2ACC">
      <w:pPr>
        <w:spacing w:line="360" w:lineRule="auto"/>
        <w:jc w:val="both"/>
        <w:rPr>
          <w:lang w:val="es-ES_tradnl"/>
        </w:rPr>
      </w:pPr>
    </w:p>
    <w:p w14:paraId="02446BDF" w14:textId="19FA4C30" w:rsidR="0087344E" w:rsidRPr="00D51870" w:rsidRDefault="008B6E02" w:rsidP="002F2ACC">
      <w:pPr>
        <w:spacing w:line="360" w:lineRule="auto"/>
        <w:jc w:val="both"/>
        <w:rPr>
          <w:lang w:val="es-ES_tradnl"/>
        </w:rPr>
      </w:pPr>
      <w:proofErr w:type="spellStart"/>
      <w:r w:rsidRPr="00D51870">
        <w:rPr>
          <w:lang w:val="es-ES_tradnl"/>
        </w:rPr>
        <w:t>RegistroClienteController</w:t>
      </w:r>
      <w:proofErr w:type="spellEnd"/>
      <w:r w:rsidRPr="00D51870">
        <w:rPr>
          <w:lang w:val="es-ES_tradnl"/>
        </w:rPr>
        <w:t xml:space="preserve">: </w:t>
      </w:r>
      <w:r w:rsidR="003F6706" w:rsidRPr="00D51870">
        <w:rPr>
          <w:lang w:val="es-ES_tradnl"/>
        </w:rPr>
        <w:t>En esta clase se realizan los métodos para llevar el registro del cliente. Se hace uso de un generador de números aleatorios en el método '</w:t>
      </w:r>
      <w:proofErr w:type="spellStart"/>
      <w:r w:rsidR="003F6706" w:rsidRPr="00D51870">
        <w:rPr>
          <w:lang w:val="es-ES_tradnl"/>
        </w:rPr>
        <w:t>generateRandomNumber</w:t>
      </w:r>
      <w:proofErr w:type="spellEnd"/>
      <w:r w:rsidR="003F6706" w:rsidRPr="00D51870">
        <w:rPr>
          <w:lang w:val="es-ES_tradnl"/>
        </w:rPr>
        <w:t>' para la generación del id del cliente. En el método '</w:t>
      </w:r>
      <w:proofErr w:type="spellStart"/>
      <w:r w:rsidR="003F6706" w:rsidRPr="00D51870">
        <w:rPr>
          <w:lang w:val="es-ES_tradnl"/>
        </w:rPr>
        <w:t>handleSaveButtonAction</w:t>
      </w:r>
      <w:proofErr w:type="spellEnd"/>
      <w:r w:rsidR="003F6706" w:rsidRPr="00D51870">
        <w:rPr>
          <w:lang w:val="es-ES_tradnl"/>
        </w:rPr>
        <w:t>' se lleva a cabo el guardado de los datos del formulario de registro del cliente una vez se han rellenado los campos que se requieren para la causa, donde se comprueba si hay algún fallo en los campos</w:t>
      </w:r>
      <w:r w:rsidR="002C3644" w:rsidRPr="00D51870">
        <w:rPr>
          <w:lang w:val="es-ES_tradnl"/>
        </w:rPr>
        <w:t xml:space="preserve">, y seguidamente se </w:t>
      </w:r>
      <w:r w:rsidR="00F7075C" w:rsidRPr="00D51870">
        <w:rPr>
          <w:lang w:val="es-ES_tradnl"/>
        </w:rPr>
        <w:t>crea y almacena el registro del cliente en la base de datos. Se ha realizado el método '</w:t>
      </w:r>
      <w:proofErr w:type="spellStart"/>
      <w:r w:rsidR="00F7075C" w:rsidRPr="00D51870">
        <w:rPr>
          <w:lang w:val="es-ES_tradnl"/>
        </w:rPr>
        <w:t>esEmailValido</w:t>
      </w:r>
      <w:proofErr w:type="spellEnd"/>
      <w:r w:rsidR="00F7075C" w:rsidRPr="00D51870">
        <w:rPr>
          <w:lang w:val="es-ES_tradnl"/>
        </w:rPr>
        <w:t xml:space="preserve">' para verificar </w:t>
      </w:r>
      <w:r w:rsidR="00A279C6" w:rsidRPr="00D51870">
        <w:rPr>
          <w:lang w:val="es-ES_tradnl"/>
        </w:rPr>
        <w:t>que el correo introducido cumple el formato exacto</w:t>
      </w:r>
      <w:r w:rsidR="00684550" w:rsidRPr="00D51870">
        <w:rPr>
          <w:lang w:val="es-ES_tradnl"/>
        </w:rPr>
        <w:t>.</w:t>
      </w:r>
      <w:r w:rsidR="007673C7" w:rsidRPr="00D51870">
        <w:rPr>
          <w:lang w:val="es-ES_tradnl"/>
        </w:rPr>
        <w:t xml:space="preserve"> De la misma manera que los anteriores, se hace uso del método '</w:t>
      </w:r>
      <w:proofErr w:type="spellStart"/>
      <w:r w:rsidR="007673C7" w:rsidRPr="00D51870">
        <w:rPr>
          <w:lang w:val="es-ES_tradnl"/>
        </w:rPr>
        <w:t>goBack</w:t>
      </w:r>
      <w:proofErr w:type="spellEnd"/>
      <w:r w:rsidR="007673C7" w:rsidRPr="00D51870">
        <w:rPr>
          <w:lang w:val="es-ES_tradnl"/>
        </w:rPr>
        <w:t>'.</w:t>
      </w:r>
    </w:p>
    <w:p w14:paraId="3652809F" w14:textId="77777777" w:rsidR="00C24F4B" w:rsidRPr="00D51870" w:rsidRDefault="00C24F4B" w:rsidP="002F2ACC">
      <w:pPr>
        <w:spacing w:line="360" w:lineRule="auto"/>
        <w:jc w:val="both"/>
        <w:rPr>
          <w:lang w:val="es-ES_tradnl"/>
        </w:rPr>
      </w:pPr>
    </w:p>
    <w:p w14:paraId="59DDE28E" w14:textId="77777777" w:rsidR="00A7570E" w:rsidRPr="00D51870" w:rsidRDefault="00C24F4B" w:rsidP="002F2ACC">
      <w:pPr>
        <w:spacing w:line="360" w:lineRule="auto"/>
        <w:jc w:val="both"/>
        <w:rPr>
          <w:lang w:val="es-ES_tradnl"/>
        </w:rPr>
      </w:pPr>
      <w:proofErr w:type="spellStart"/>
      <w:r w:rsidRPr="00D51870">
        <w:rPr>
          <w:lang w:val="es-ES_tradnl"/>
        </w:rPr>
        <w:t>RegistroMenuController</w:t>
      </w:r>
      <w:proofErr w:type="spellEnd"/>
      <w:r w:rsidRPr="00D51870">
        <w:rPr>
          <w:lang w:val="es-ES_tradnl"/>
        </w:rPr>
        <w:t xml:space="preserve">: </w:t>
      </w:r>
      <w:r w:rsidR="003D38CA" w:rsidRPr="00D51870">
        <w:rPr>
          <w:lang w:val="es-ES_tradnl"/>
        </w:rPr>
        <w:t>En esta clase se lleva a cabo el control del menú de registro, donde se puede elegir entre uno de los dos usuarios que el usuario anónimo puede escoger. Por ello, en los métodos '</w:t>
      </w:r>
      <w:proofErr w:type="spellStart"/>
      <w:r w:rsidR="003D38CA" w:rsidRPr="00D51870">
        <w:rPr>
          <w:lang w:val="es-ES_tradnl"/>
        </w:rPr>
        <w:t>handleClientRegisterButton</w:t>
      </w:r>
      <w:proofErr w:type="spellEnd"/>
      <w:r w:rsidR="003D38CA" w:rsidRPr="00D51870">
        <w:rPr>
          <w:lang w:val="es-ES_tradnl"/>
        </w:rPr>
        <w:t>' y '</w:t>
      </w:r>
      <w:proofErr w:type="spellStart"/>
      <w:r w:rsidR="003D38CA" w:rsidRPr="00D51870">
        <w:rPr>
          <w:lang w:val="es-ES_tradnl"/>
        </w:rPr>
        <w:t>handleCommerceRegisterButton</w:t>
      </w:r>
      <w:proofErr w:type="spellEnd"/>
      <w:r w:rsidR="003D38CA" w:rsidRPr="00D51870">
        <w:rPr>
          <w:lang w:val="es-ES_tradnl"/>
        </w:rPr>
        <w:t>' se redirige a la pantalla de registro dependiendo en cuál se pulse.</w:t>
      </w:r>
      <w:r w:rsidR="006536CD" w:rsidRPr="00D51870">
        <w:rPr>
          <w:lang w:val="es-ES_tradnl"/>
        </w:rPr>
        <w:t xml:space="preserve"> Se hace uso del método '</w:t>
      </w:r>
      <w:proofErr w:type="spellStart"/>
      <w:r w:rsidR="006536CD" w:rsidRPr="00D51870">
        <w:rPr>
          <w:lang w:val="es-ES_tradnl"/>
        </w:rPr>
        <w:t>goBack</w:t>
      </w:r>
      <w:proofErr w:type="spellEnd"/>
      <w:r w:rsidR="006536CD" w:rsidRPr="00D51870">
        <w:rPr>
          <w:lang w:val="es-ES_tradnl"/>
        </w:rPr>
        <w:t>'.</w:t>
      </w:r>
    </w:p>
    <w:p w14:paraId="786E1E7C" w14:textId="4A05A39A" w:rsidR="00C24F4B" w:rsidRPr="00D51870" w:rsidRDefault="00A7570E" w:rsidP="002F2ACC">
      <w:pPr>
        <w:spacing w:line="360" w:lineRule="auto"/>
        <w:jc w:val="both"/>
        <w:rPr>
          <w:lang w:val="es-ES_tradnl"/>
        </w:rPr>
      </w:pPr>
      <w:proofErr w:type="spellStart"/>
      <w:r w:rsidRPr="00D51870">
        <w:rPr>
          <w:lang w:val="es-ES_tradnl"/>
        </w:rPr>
        <w:t>SolicitudComercioController</w:t>
      </w:r>
      <w:proofErr w:type="spellEnd"/>
      <w:r w:rsidRPr="00D51870">
        <w:rPr>
          <w:lang w:val="es-ES_tradnl"/>
        </w:rPr>
        <w:t xml:space="preserve">: En esta clase se lleva a cabo el formulario de solicitud que el comercio puede rellenar. Por ello, se ha llevado a cabo la realización de un formulario junto a los campos requeridos para el registro del comercio. Es por ello </w:t>
      </w:r>
      <w:r w:rsidR="00311131" w:rsidRPr="00D51870">
        <w:rPr>
          <w:lang w:val="es-ES_tradnl"/>
        </w:rPr>
        <w:t>por lo que</w:t>
      </w:r>
      <w:r w:rsidRPr="00D51870">
        <w:rPr>
          <w:lang w:val="es-ES_tradnl"/>
        </w:rPr>
        <w:t xml:space="preserve"> se realiza el método '</w:t>
      </w:r>
      <w:proofErr w:type="spellStart"/>
      <w:r w:rsidRPr="00D51870">
        <w:rPr>
          <w:lang w:val="es-ES_tradnl"/>
        </w:rPr>
        <w:t>handleSaveButtonAction</w:t>
      </w:r>
      <w:proofErr w:type="spellEnd"/>
      <w:r w:rsidRPr="00D51870">
        <w:rPr>
          <w:lang w:val="es-ES_tradnl"/>
        </w:rPr>
        <w:t>', en el que se comprueban los campos introducidos por el usuario comercio, que, en el caso de ser correctos, se lleva a cabo el registro de la solicitud a la espera de la revisión de un administrador. Se hace uso del método '</w:t>
      </w:r>
      <w:proofErr w:type="spellStart"/>
      <w:r w:rsidRPr="00D51870">
        <w:rPr>
          <w:lang w:val="es-ES_tradnl"/>
        </w:rPr>
        <w:t>goBack</w:t>
      </w:r>
      <w:proofErr w:type="spellEnd"/>
      <w:r w:rsidRPr="00D51870">
        <w:rPr>
          <w:lang w:val="es-ES_tradnl"/>
        </w:rPr>
        <w:t>'.</w:t>
      </w:r>
    </w:p>
    <w:p w14:paraId="14B1BC03" w14:textId="77777777" w:rsidR="00413DE3" w:rsidRPr="00D51870" w:rsidRDefault="00413DE3" w:rsidP="002F2ACC">
      <w:pPr>
        <w:spacing w:line="360" w:lineRule="auto"/>
        <w:jc w:val="both"/>
        <w:rPr>
          <w:lang w:val="es-ES_tradnl"/>
        </w:rPr>
      </w:pPr>
    </w:p>
    <w:p w14:paraId="1D563CD1" w14:textId="615F39BA" w:rsidR="00413DE3" w:rsidRPr="00D51870" w:rsidRDefault="00413DE3" w:rsidP="002F2ACC">
      <w:pPr>
        <w:spacing w:line="360" w:lineRule="auto"/>
        <w:jc w:val="both"/>
        <w:rPr>
          <w:lang w:val="es-ES_tradnl"/>
        </w:rPr>
      </w:pPr>
      <w:proofErr w:type="spellStart"/>
      <w:r w:rsidRPr="00D51870">
        <w:rPr>
          <w:lang w:val="es-ES_tradnl"/>
        </w:rPr>
        <w:lastRenderedPageBreak/>
        <w:t>SolicitudesController</w:t>
      </w:r>
      <w:proofErr w:type="spellEnd"/>
      <w:r w:rsidR="00311131" w:rsidRPr="00D51870">
        <w:rPr>
          <w:lang w:val="es-ES_tradnl"/>
        </w:rPr>
        <w:t>: En esta clase se realizan</w:t>
      </w:r>
      <w:r w:rsidR="0005279E" w:rsidRPr="00D51870">
        <w:rPr>
          <w:lang w:val="es-ES_tradnl"/>
        </w:rPr>
        <w:t xml:space="preserve"> los métodos necesarios para el manejo de las solicitudes del comercio desde el punto de vista del administrador. Se encuentra el método '</w:t>
      </w:r>
      <w:proofErr w:type="spellStart"/>
      <w:r w:rsidR="0005279E" w:rsidRPr="00D51870">
        <w:rPr>
          <w:lang w:val="es-ES_tradnl"/>
        </w:rPr>
        <w:t>initialize</w:t>
      </w:r>
      <w:proofErr w:type="spellEnd"/>
      <w:r w:rsidR="0005279E" w:rsidRPr="00D51870">
        <w:rPr>
          <w:lang w:val="es-ES_tradnl"/>
        </w:rPr>
        <w:t>', el cual obtiene los nombres de los comercios los cuales han realizado la solicitud, haciéndolos accesibles mediante la creación de botones, agregando los mismos a la variable 'nombres'. Estos botones serán accesibles gracias al método '</w:t>
      </w:r>
      <w:proofErr w:type="spellStart"/>
      <w:r w:rsidR="0005279E" w:rsidRPr="00D51870">
        <w:rPr>
          <w:lang w:val="es-ES_tradnl"/>
        </w:rPr>
        <w:t>mostrarDatosComercio</w:t>
      </w:r>
      <w:proofErr w:type="spellEnd"/>
      <w:r w:rsidR="0005279E" w:rsidRPr="00D51870">
        <w:rPr>
          <w:lang w:val="es-ES_tradnl"/>
        </w:rPr>
        <w:t>', donde se establece una conexión con la base de datos con el propósito de extraer la solicitud del comercio al cual se desea acceder</w:t>
      </w:r>
      <w:r w:rsidR="007860D1" w:rsidRPr="00D51870">
        <w:rPr>
          <w:lang w:val="es-ES_tradnl"/>
        </w:rPr>
        <w:t>. Una vez recopilada la información en la variable 'datos', se puede aceptar o rechazar la solicitud. Los métodos '</w:t>
      </w:r>
      <w:proofErr w:type="spellStart"/>
      <w:r w:rsidR="007860D1" w:rsidRPr="00D51870">
        <w:rPr>
          <w:lang w:val="es-ES_tradnl"/>
        </w:rPr>
        <w:t>numeroAleatorioEnRango</w:t>
      </w:r>
      <w:proofErr w:type="spellEnd"/>
      <w:r w:rsidR="007860D1" w:rsidRPr="00D51870">
        <w:rPr>
          <w:lang w:val="es-ES_tradnl"/>
        </w:rPr>
        <w:t>', '</w:t>
      </w:r>
      <w:proofErr w:type="spellStart"/>
      <w:r w:rsidR="007860D1" w:rsidRPr="00D51870">
        <w:rPr>
          <w:lang w:val="es-ES_tradnl"/>
        </w:rPr>
        <w:t>cadenaAleatoria</w:t>
      </w:r>
      <w:proofErr w:type="spellEnd"/>
      <w:r w:rsidR="007860D1" w:rsidRPr="00D51870">
        <w:rPr>
          <w:lang w:val="es-ES_tradnl"/>
        </w:rPr>
        <w:t>' y 'hashPasswordSHA256' se emplean para la creación del comercio en caso de que su solicitud se acepte. Como novedad, se puede observar las implementaciones de los métodos '</w:t>
      </w:r>
      <w:proofErr w:type="spellStart"/>
      <w:r w:rsidR="007860D1" w:rsidRPr="00D51870">
        <w:rPr>
          <w:lang w:val="es-ES_tradnl"/>
        </w:rPr>
        <w:t>enviarCorreo</w:t>
      </w:r>
      <w:proofErr w:type="spellEnd"/>
      <w:r w:rsidR="007860D1" w:rsidRPr="00D51870">
        <w:rPr>
          <w:lang w:val="es-ES_tradnl"/>
        </w:rPr>
        <w:t>' y '</w:t>
      </w:r>
      <w:proofErr w:type="spellStart"/>
      <w:r w:rsidR="007860D1" w:rsidRPr="00D51870">
        <w:rPr>
          <w:lang w:val="es-ES_tradnl"/>
        </w:rPr>
        <w:t>enviarCorreoDenegacion</w:t>
      </w:r>
      <w:proofErr w:type="spellEnd"/>
      <w:r w:rsidR="007860D1" w:rsidRPr="00D51870">
        <w:rPr>
          <w:lang w:val="es-ES_tradnl"/>
        </w:rPr>
        <w:t>', los cuales envían un correo a un correo de prueba establecido para informar al comercio tanto si se acepta como si se rechaza la solicitud. En caso positivo, se adjuntan las credenciales de este. También se implementa el método '</w:t>
      </w:r>
      <w:proofErr w:type="spellStart"/>
      <w:r w:rsidR="007860D1" w:rsidRPr="00D51870">
        <w:rPr>
          <w:lang w:val="es-ES_tradnl"/>
        </w:rPr>
        <w:t>goBack</w:t>
      </w:r>
      <w:proofErr w:type="spellEnd"/>
      <w:r w:rsidR="007860D1" w:rsidRPr="00D51870">
        <w:rPr>
          <w:lang w:val="es-ES_tradnl"/>
        </w:rPr>
        <w:t>'.</w:t>
      </w:r>
    </w:p>
    <w:p w14:paraId="5212AC63" w14:textId="77777777" w:rsidR="003F5F6C" w:rsidRPr="00D51870" w:rsidRDefault="003F5F6C" w:rsidP="00161060">
      <w:pPr>
        <w:rPr>
          <w:lang w:val="es-ES_tradnl"/>
        </w:rPr>
      </w:pPr>
    </w:p>
    <w:p w14:paraId="12B36A19" w14:textId="77777777" w:rsidR="003F5F6C" w:rsidRPr="00D51870" w:rsidRDefault="003F5F6C" w:rsidP="00161060">
      <w:pPr>
        <w:rPr>
          <w:lang w:val="es-ES_tradnl"/>
        </w:rPr>
      </w:pPr>
    </w:p>
    <w:p w14:paraId="77EFA520" w14:textId="77777777" w:rsidR="00B25925" w:rsidRPr="00D51870" w:rsidRDefault="00B25925" w:rsidP="00161060">
      <w:pPr>
        <w:rPr>
          <w:lang w:val="es-ES_tradnl"/>
        </w:rPr>
      </w:pPr>
    </w:p>
    <w:p w14:paraId="211B3BD1" w14:textId="77777777" w:rsidR="007F5EFB" w:rsidRPr="00D51870" w:rsidRDefault="007F5EFB" w:rsidP="00161060">
      <w:pPr>
        <w:rPr>
          <w:lang w:val="es-ES_tradnl"/>
        </w:rPr>
      </w:pPr>
    </w:p>
    <w:p w14:paraId="2F681908" w14:textId="77777777" w:rsidR="00194A39" w:rsidRPr="00D51870" w:rsidRDefault="00194A39" w:rsidP="00161060">
      <w:pPr>
        <w:rPr>
          <w:lang w:val="es-ES_tradnl"/>
        </w:rPr>
      </w:pPr>
    </w:p>
    <w:p w14:paraId="4019C41A" w14:textId="77777777" w:rsidR="00194A39" w:rsidRPr="00D51870" w:rsidRDefault="00194A39" w:rsidP="00161060">
      <w:pPr>
        <w:rPr>
          <w:lang w:val="es-ES_tradnl"/>
        </w:rPr>
      </w:pPr>
    </w:p>
    <w:p w14:paraId="213EFF5B" w14:textId="77777777" w:rsidR="0014663B" w:rsidRPr="00D51870" w:rsidRDefault="0014663B" w:rsidP="00161060">
      <w:pPr>
        <w:rPr>
          <w:lang w:val="es-ES_tradnl"/>
        </w:rPr>
      </w:pPr>
    </w:p>
    <w:p w14:paraId="3F76D1A9" w14:textId="77777777" w:rsidR="0014663B" w:rsidRPr="00D51870" w:rsidRDefault="0014663B" w:rsidP="002F2ACC">
      <w:pPr>
        <w:spacing w:line="360" w:lineRule="auto"/>
        <w:jc w:val="both"/>
        <w:rPr>
          <w:lang w:val="es-ES_tradnl"/>
        </w:rPr>
      </w:pPr>
    </w:p>
    <w:p w14:paraId="2C2DD7DF" w14:textId="77777777" w:rsidR="0014663B" w:rsidRPr="00D51870" w:rsidRDefault="0014663B" w:rsidP="002F2ACC">
      <w:pPr>
        <w:spacing w:line="360" w:lineRule="auto"/>
        <w:jc w:val="both"/>
        <w:rPr>
          <w:lang w:val="es-ES_tradnl"/>
        </w:rPr>
      </w:pPr>
    </w:p>
    <w:p w14:paraId="3FAA4A1E" w14:textId="77777777" w:rsidR="001D5E22" w:rsidRPr="00D51870" w:rsidRDefault="001D5E22" w:rsidP="00906762">
      <w:pPr>
        <w:spacing w:line="360" w:lineRule="auto"/>
        <w:jc w:val="both"/>
        <w:rPr>
          <w:lang w:val="es-ES_tradnl"/>
        </w:rPr>
      </w:pPr>
    </w:p>
    <w:p w14:paraId="78518134" w14:textId="77777777" w:rsidR="00B73A20" w:rsidRPr="00D51870" w:rsidRDefault="00B73A20" w:rsidP="005B6BAC">
      <w:pPr>
        <w:pStyle w:val="CapituloNumero"/>
        <w:rPr>
          <w:lang w:val="es-ES_tradnl"/>
        </w:rPr>
      </w:pPr>
    </w:p>
    <w:p w14:paraId="6B1B111E" w14:textId="77777777" w:rsidR="00B73A20" w:rsidRPr="00D51870" w:rsidRDefault="00B73A20">
      <w:pPr>
        <w:rPr>
          <w:color w:val="7F7F7F" w:themeColor="text1" w:themeTint="80"/>
          <w:sz w:val="240"/>
          <w:szCs w:val="144"/>
          <w:lang w:val="es-ES_tradnl"/>
        </w:rPr>
      </w:pPr>
      <w:r w:rsidRPr="00D51870">
        <w:rPr>
          <w:lang w:val="es-ES_tradnl"/>
        </w:rPr>
        <w:lastRenderedPageBreak/>
        <w:br w:type="page"/>
      </w:r>
    </w:p>
    <w:p w14:paraId="6F54D711" w14:textId="69D6A8EA" w:rsidR="005B6BAC" w:rsidRPr="00D51870" w:rsidRDefault="005B6BAC" w:rsidP="005B6BAC">
      <w:pPr>
        <w:pStyle w:val="CapituloNumero"/>
        <w:rPr>
          <w:lang w:val="es-ES_tradnl"/>
        </w:rPr>
      </w:pPr>
      <w:r w:rsidRPr="00D51870">
        <w:rPr>
          <w:lang w:val="es-ES_tradnl"/>
        </w:rPr>
        <w:lastRenderedPageBreak/>
        <w:t>4</w:t>
      </w:r>
    </w:p>
    <w:p w14:paraId="59D9ABC9" w14:textId="49563BF8" w:rsidR="005B6BAC" w:rsidRPr="00D51870" w:rsidRDefault="005B6BAC" w:rsidP="009834D7">
      <w:pPr>
        <w:pStyle w:val="Capitulo"/>
        <w:rPr>
          <w:lang w:val="es-ES_tradnl"/>
        </w:rPr>
      </w:pPr>
      <w:bookmarkStart w:id="55" w:name="_Toc143454673"/>
      <w:r w:rsidRPr="00D51870">
        <w:rPr>
          <w:lang w:val="es-ES_tradnl"/>
        </w:rPr>
        <w:t>Implementación de la aplicación</w:t>
      </w:r>
      <w:bookmarkEnd w:id="55"/>
    </w:p>
    <w:p w14:paraId="30EAEBA3" w14:textId="77777777" w:rsidR="005B6BAC" w:rsidRPr="00D51870" w:rsidRDefault="005B6BAC" w:rsidP="005B6BAC">
      <w:pPr>
        <w:rPr>
          <w:lang w:val="es-ES_tradnl"/>
        </w:rPr>
      </w:pPr>
    </w:p>
    <w:p w14:paraId="723B682C" w14:textId="77777777" w:rsidR="007F39E3" w:rsidRPr="00D51870" w:rsidRDefault="007F39E3" w:rsidP="007F39E3">
      <w:pPr>
        <w:pStyle w:val="Subcapitulo"/>
        <w:rPr>
          <w:lang w:val="es-ES_tradnl"/>
        </w:rPr>
      </w:pPr>
      <w:bookmarkStart w:id="56" w:name="_Toc143454674"/>
      <w:r w:rsidRPr="00D51870">
        <w:rPr>
          <w:lang w:val="es-ES_tradnl"/>
        </w:rPr>
        <w:t>4.1 Visión general</w:t>
      </w:r>
      <w:bookmarkEnd w:id="56"/>
    </w:p>
    <w:p w14:paraId="2906A7CB" w14:textId="11D90F26" w:rsidR="00784DEF" w:rsidRPr="00D51870" w:rsidRDefault="00F92314" w:rsidP="00F605A8">
      <w:pPr>
        <w:spacing w:line="360" w:lineRule="auto"/>
        <w:jc w:val="both"/>
        <w:rPr>
          <w:lang w:val="es-ES_tradnl"/>
        </w:rPr>
      </w:pPr>
      <w:r w:rsidRPr="00D51870">
        <w:rPr>
          <w:lang w:val="es-ES_tradnl"/>
        </w:rPr>
        <w:t xml:space="preserve">En la implementación de una aplicación </w:t>
      </w:r>
      <w:r w:rsidR="00784DEF" w:rsidRPr="00D51870">
        <w:rPr>
          <w:lang w:val="es-ES_tradnl"/>
        </w:rPr>
        <w:t xml:space="preserve">de </w:t>
      </w:r>
      <w:r w:rsidRPr="00D51870">
        <w:rPr>
          <w:lang w:val="es-ES_tradnl"/>
        </w:rPr>
        <w:t>software</w:t>
      </w:r>
      <w:r w:rsidR="00784DEF" w:rsidRPr="00D51870">
        <w:rPr>
          <w:lang w:val="es-ES_tradnl"/>
        </w:rPr>
        <w:t>,</w:t>
      </w:r>
      <w:r w:rsidRPr="00D51870">
        <w:rPr>
          <w:lang w:val="es-ES_tradnl"/>
        </w:rPr>
        <w:t xml:space="preserve"> se llevan a cabo </w:t>
      </w:r>
      <w:r w:rsidR="00784DEF" w:rsidRPr="00D51870">
        <w:rPr>
          <w:lang w:val="es-ES_tradnl"/>
        </w:rPr>
        <w:t>una serie de</w:t>
      </w:r>
      <w:r w:rsidRPr="00D51870">
        <w:rPr>
          <w:lang w:val="es-ES_tradnl"/>
        </w:rPr>
        <w:t xml:space="preserve"> pasos previos al desarrollo. Est</w:t>
      </w:r>
      <w:r w:rsidR="00784DEF" w:rsidRPr="00D51870">
        <w:rPr>
          <w:lang w:val="es-ES_tradnl"/>
        </w:rPr>
        <w:t>a etapa del desarrollo es extensa debido a la variedad de pasos que conforman el desarrollo de una aplicación software, así como la extensión que abarcan</w:t>
      </w:r>
      <w:r w:rsidR="00F605A8" w:rsidRPr="00D51870">
        <w:rPr>
          <w:lang w:val="es-ES_tradnl"/>
        </w:rPr>
        <w:t xml:space="preserve">. </w:t>
      </w:r>
      <w:r w:rsidR="00784DEF" w:rsidRPr="00D51870">
        <w:rPr>
          <w:lang w:val="es-ES_tradnl"/>
        </w:rPr>
        <w:t xml:space="preserve">Sin embargo, se ha reducido la extensión de estos pasos atendiendo </w:t>
      </w:r>
      <w:r w:rsidR="005F7277">
        <w:rPr>
          <w:lang w:val="es-ES_tradnl"/>
        </w:rPr>
        <w:t>a los aspectos clave y más relevantes del sistema bajo desarrollo</w:t>
      </w:r>
      <w:r w:rsidR="00695C75" w:rsidRPr="00D51870">
        <w:rPr>
          <w:lang w:val="es-ES_tradnl"/>
        </w:rPr>
        <w:t>, centrándose en los principales apartados que se detallan a continuación.</w:t>
      </w:r>
    </w:p>
    <w:p w14:paraId="1B927F37" w14:textId="77777777" w:rsidR="00784DEF" w:rsidRPr="00D51870" w:rsidRDefault="00784DEF" w:rsidP="00F605A8">
      <w:pPr>
        <w:spacing w:line="360" w:lineRule="auto"/>
        <w:jc w:val="both"/>
        <w:rPr>
          <w:lang w:val="es-ES_tradnl"/>
        </w:rPr>
      </w:pPr>
    </w:p>
    <w:p w14:paraId="7DBBE85B" w14:textId="48A9B3FB" w:rsidR="007F39E3" w:rsidRPr="00D51870" w:rsidRDefault="00784DEF" w:rsidP="00D61D37">
      <w:pPr>
        <w:pStyle w:val="Subcapitulo"/>
        <w:rPr>
          <w:lang w:val="es-ES_tradnl"/>
        </w:rPr>
      </w:pPr>
      <w:bookmarkStart w:id="57" w:name="_Toc143454675"/>
      <w:r w:rsidRPr="00D51870">
        <w:rPr>
          <w:lang w:val="es-ES_tradnl"/>
        </w:rPr>
        <w:t>4.2 Planificación</w:t>
      </w:r>
      <w:bookmarkEnd w:id="57"/>
    </w:p>
    <w:p w14:paraId="4F83BF41" w14:textId="30BB6485" w:rsidR="00505A52" w:rsidRPr="00D51870" w:rsidRDefault="00896129" w:rsidP="00A61A6B">
      <w:pPr>
        <w:spacing w:line="360" w:lineRule="auto"/>
        <w:jc w:val="both"/>
        <w:rPr>
          <w:lang w:val="es-ES_tradnl"/>
        </w:rPr>
      </w:pPr>
      <w:r w:rsidRPr="00D51870">
        <w:rPr>
          <w:lang w:val="es-ES_tradnl"/>
        </w:rPr>
        <w:t xml:space="preserve">En esta fase, se han clasificado los requisitos previamente detallados en </w:t>
      </w:r>
      <w:r w:rsidR="00E61977" w:rsidRPr="00D51870">
        <w:rPr>
          <w:lang w:val="es-ES_tradnl"/>
        </w:rPr>
        <w:t>el software</w:t>
      </w:r>
      <w:r w:rsidR="00A61A6B" w:rsidRPr="00D51870">
        <w:rPr>
          <w:lang w:val="es-ES_tradnl"/>
        </w:rPr>
        <w:t xml:space="preserve"> Trello [4]</w:t>
      </w:r>
      <w:r w:rsidR="00E61977" w:rsidRPr="00D51870">
        <w:rPr>
          <w:lang w:val="es-ES_tradnl"/>
        </w:rPr>
        <w:t xml:space="preserve"> utilizado para la administración del proyecto</w:t>
      </w:r>
      <w:r w:rsidR="00A61A6B" w:rsidRPr="00D51870">
        <w:rPr>
          <w:lang w:val="es-ES_tradnl"/>
        </w:rPr>
        <w:t xml:space="preserve">. </w:t>
      </w:r>
      <w:r w:rsidR="00E61977" w:rsidRPr="00D51870">
        <w:rPr>
          <w:lang w:val="es-ES_tradnl"/>
        </w:rPr>
        <w:t>P</w:t>
      </w:r>
      <w:r w:rsidR="00315ED3" w:rsidRPr="00D51870">
        <w:rPr>
          <w:lang w:val="es-ES_tradnl"/>
        </w:rPr>
        <w:t xml:space="preserve">or ello, se ha llevado a cabo la utilización del método Kanban [5] para la visualización del flujo del trabajo, donde el proceso de trabajo llevado a cabo se aclara llevando a cabo un progreso del trabajo más visible. </w:t>
      </w:r>
      <w:r w:rsidR="00AD419C" w:rsidRPr="00D51870">
        <w:rPr>
          <w:lang w:val="es-ES_tradnl"/>
        </w:rPr>
        <w:t>Ya que en este proyecto se va a llevar a cabo una metodología</w:t>
      </w:r>
      <w:r w:rsidR="00A61A6B" w:rsidRPr="00D51870">
        <w:rPr>
          <w:lang w:val="es-ES_tradnl"/>
        </w:rPr>
        <w:t xml:space="preserve"> derivada</w:t>
      </w:r>
      <w:r w:rsidR="00AD419C" w:rsidRPr="00D51870">
        <w:rPr>
          <w:lang w:val="es-ES_tradnl"/>
        </w:rPr>
        <w:t xml:space="preserve"> </w:t>
      </w:r>
      <w:r w:rsidR="00C45658">
        <w:rPr>
          <w:lang w:val="es-ES_tradnl"/>
        </w:rPr>
        <w:t xml:space="preserve">de </w:t>
      </w:r>
      <w:r w:rsidR="00AD419C" w:rsidRPr="00D51870">
        <w:rPr>
          <w:lang w:val="es-ES_tradnl"/>
        </w:rPr>
        <w:t>Scrum</w:t>
      </w:r>
      <w:r w:rsidR="00A61A6B" w:rsidRPr="00D51870">
        <w:rPr>
          <w:lang w:val="es-ES_tradnl"/>
        </w:rPr>
        <w:t xml:space="preserve"> con adaptaciones a este proyecto, se sigue por consiguiente la división de las etapas en </w:t>
      </w:r>
      <w:proofErr w:type="spellStart"/>
      <w:r w:rsidR="00A61A6B" w:rsidRPr="00D51870">
        <w:rPr>
          <w:lang w:val="es-ES_tradnl"/>
        </w:rPr>
        <w:t>sprints</w:t>
      </w:r>
      <w:proofErr w:type="spellEnd"/>
      <w:r w:rsidR="00A61A6B" w:rsidRPr="00D51870">
        <w:rPr>
          <w:lang w:val="es-ES_tradnl"/>
        </w:rPr>
        <w:t>, estableciendo un periodo medio de dos semanas por cada uno.</w:t>
      </w:r>
      <w:r w:rsidR="007876E8" w:rsidRPr="00D51870">
        <w:rPr>
          <w:lang w:val="es-ES_tradnl"/>
        </w:rPr>
        <w:t xml:space="preserve"> </w:t>
      </w:r>
    </w:p>
    <w:p w14:paraId="2C7BF65D" w14:textId="0F8097C5" w:rsidR="004B2023" w:rsidRPr="00D51870" w:rsidRDefault="00505A52" w:rsidP="00A61A6B">
      <w:pPr>
        <w:spacing w:line="360" w:lineRule="auto"/>
        <w:jc w:val="both"/>
        <w:rPr>
          <w:lang w:val="es-ES_tradnl"/>
        </w:rPr>
      </w:pPr>
      <w:r w:rsidRPr="00D51870">
        <w:rPr>
          <w:lang w:val="es-ES_tradnl"/>
        </w:rPr>
        <w:t xml:space="preserve">Con el deseo de clasificar los requisitos del sistema en base a su grado de importancia, se ha diseñado una leyenda de colores, en la cual se asignan tres colores: rojo, para indicar la </w:t>
      </w:r>
      <w:r w:rsidRPr="00D51870">
        <w:rPr>
          <w:lang w:val="es-ES_tradnl"/>
        </w:rPr>
        <w:lastRenderedPageBreak/>
        <w:t>importancia máxima; amarillo, para denotar una importancia destacable; y verde, que señala la menor importancia. De esta manera se pretende priorizar la implementación de los requisitos en base a la relevancia en el sistema.</w:t>
      </w:r>
    </w:p>
    <w:p w14:paraId="0210E0BC" w14:textId="77777777" w:rsidR="00CB427D" w:rsidRPr="00D51870" w:rsidRDefault="00CB427D" w:rsidP="00CB427D">
      <w:pPr>
        <w:keepNext/>
        <w:spacing w:line="360" w:lineRule="auto"/>
        <w:jc w:val="both"/>
        <w:rPr>
          <w:lang w:val="es-ES_tradnl"/>
        </w:rPr>
      </w:pPr>
      <w:commentRangeStart w:id="58"/>
      <w:r w:rsidRPr="00D51870">
        <w:rPr>
          <w:noProof/>
          <w:lang w:val="es-ES_tradnl"/>
        </w:rPr>
        <w:drawing>
          <wp:inline distT="0" distB="0" distL="0" distR="0" wp14:anchorId="064B8202" wp14:editId="33784C55">
            <wp:extent cx="5755640" cy="325120"/>
            <wp:effectExtent l="0" t="0" r="0" b="0"/>
            <wp:docPr id="14244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776" name=""/>
                    <pic:cNvPicPr/>
                  </pic:nvPicPr>
                  <pic:blipFill>
                    <a:blip r:embed="rId28"/>
                    <a:stretch>
                      <a:fillRect/>
                    </a:stretch>
                  </pic:blipFill>
                  <pic:spPr>
                    <a:xfrm>
                      <a:off x="0" y="0"/>
                      <a:ext cx="5755640" cy="325120"/>
                    </a:xfrm>
                    <a:prstGeom prst="rect">
                      <a:avLst/>
                    </a:prstGeom>
                  </pic:spPr>
                </pic:pic>
              </a:graphicData>
            </a:graphic>
          </wp:inline>
        </w:drawing>
      </w:r>
      <w:commentRangeEnd w:id="58"/>
      <w:r w:rsidR="00C45658">
        <w:rPr>
          <w:rStyle w:val="Refdecomentario"/>
        </w:rPr>
        <w:commentReference w:id="58"/>
      </w:r>
    </w:p>
    <w:p w14:paraId="4CCA252B" w14:textId="345F1DCD" w:rsidR="00CB427D" w:rsidRPr="00D51870" w:rsidRDefault="00CB427D" w:rsidP="00CB427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20</w:t>
      </w:r>
      <w:r w:rsidRPr="00D51870">
        <w:rPr>
          <w:i/>
          <w:iCs w:val="0"/>
          <w:lang w:val="es-ES_tradnl"/>
        </w:rPr>
        <w:fldChar w:fldCharType="end"/>
      </w:r>
      <w:r w:rsidRPr="00D51870">
        <w:rPr>
          <w:i/>
          <w:iCs w:val="0"/>
          <w:lang w:val="es-ES_tradnl"/>
        </w:rPr>
        <w:t>. Tablas utilizadas para la recopilación, división y realización de los requisitos</w:t>
      </w:r>
    </w:p>
    <w:p w14:paraId="7A17DE0B" w14:textId="77777777" w:rsidR="00127CB6" w:rsidRDefault="00CB427D" w:rsidP="00C1571A">
      <w:pPr>
        <w:spacing w:line="360" w:lineRule="auto"/>
        <w:jc w:val="both"/>
        <w:rPr>
          <w:lang w:val="es-ES_tradnl"/>
        </w:rPr>
      </w:pPr>
      <w:r w:rsidRPr="00D51870">
        <w:rPr>
          <w:lang w:val="es-ES_tradnl"/>
        </w:rPr>
        <w:t xml:space="preserve">Como se puede observar en la </w:t>
      </w:r>
      <w:r w:rsidRPr="00D51870">
        <w:rPr>
          <w:i/>
          <w:iCs/>
          <w:lang w:val="es-ES_tradnl"/>
        </w:rPr>
        <w:t>Figura 19</w:t>
      </w:r>
      <w:r w:rsidRPr="00D51870">
        <w:rPr>
          <w:lang w:val="es-ES_tradnl"/>
        </w:rPr>
        <w:t xml:space="preserve">, se ha realizado la división tal y como se ha detallado en el apartado de requisitos, escogiendo en cada sprint los requisitos que se han estimado oportunos para su implementación, haciéndose uso </w:t>
      </w:r>
      <w:commentRangeStart w:id="59"/>
      <w:r w:rsidRPr="00D51870">
        <w:rPr>
          <w:lang w:val="es-ES_tradnl"/>
        </w:rPr>
        <w:t xml:space="preserve">de tres tablas </w:t>
      </w:r>
      <w:commentRangeEnd w:id="59"/>
      <w:r w:rsidR="00C45658">
        <w:rPr>
          <w:rStyle w:val="Refdecomentario"/>
        </w:rPr>
        <w:commentReference w:id="59"/>
      </w:r>
      <w:r w:rsidRPr="00D51870">
        <w:rPr>
          <w:lang w:val="es-ES_tradnl"/>
        </w:rPr>
        <w:t>para establecer el estado de implementación de los requisitos</w:t>
      </w:r>
      <w:r w:rsidR="00127CB6">
        <w:rPr>
          <w:lang w:val="es-ES_tradnl"/>
        </w:rPr>
        <w:t>.</w:t>
      </w:r>
    </w:p>
    <w:p w14:paraId="47BB07BA" w14:textId="7C770DB0" w:rsidR="00CB427D" w:rsidRPr="00D51870" w:rsidRDefault="00CB427D" w:rsidP="00C1571A">
      <w:pPr>
        <w:spacing w:line="360" w:lineRule="auto"/>
        <w:jc w:val="both"/>
        <w:rPr>
          <w:lang w:val="es-ES_tradnl"/>
        </w:rPr>
      </w:pPr>
      <w:r w:rsidRPr="00D51870">
        <w:rPr>
          <w:lang w:val="es-ES_tradnl"/>
        </w:rPr>
        <w:t xml:space="preserve">Dichos requisitos, una vez se proponían para ser implementados, se trasladaban a la tabla 'Por hacer'. Una vez su implementación comenzase, </w:t>
      </w:r>
      <w:r w:rsidR="00243709" w:rsidRPr="00D51870">
        <w:rPr>
          <w:lang w:val="es-ES_tradnl"/>
        </w:rPr>
        <w:t xml:space="preserve">se </w:t>
      </w:r>
      <w:r w:rsidRPr="00D51870">
        <w:rPr>
          <w:lang w:val="es-ES_tradnl"/>
        </w:rPr>
        <w:t>pasaban al estado 'Haciéndose'</w:t>
      </w:r>
      <w:commentRangeStart w:id="60"/>
      <w:r w:rsidR="00243709" w:rsidRPr="00D51870">
        <w:rPr>
          <w:lang w:val="es-ES_tradnl"/>
        </w:rPr>
        <w:t>. F</w:t>
      </w:r>
      <w:r w:rsidRPr="00D51870">
        <w:rPr>
          <w:lang w:val="es-ES_tradnl"/>
        </w:rPr>
        <w:t>inalmente</w:t>
      </w:r>
      <w:r w:rsidR="00127CB6">
        <w:rPr>
          <w:lang w:val="es-ES_tradnl"/>
        </w:rPr>
        <w:t>, si el funcionamiento descrito en el requisito es el deseado una vez su implementación se ha finalizado</w:t>
      </w:r>
      <w:r w:rsidR="00243709" w:rsidRPr="00D51870">
        <w:rPr>
          <w:lang w:val="es-ES_tradnl"/>
        </w:rPr>
        <w:t xml:space="preserve">, </w:t>
      </w:r>
      <w:r w:rsidR="00127CB6">
        <w:rPr>
          <w:lang w:val="es-ES_tradnl"/>
        </w:rPr>
        <w:t>este se</w:t>
      </w:r>
      <w:r w:rsidR="00243709" w:rsidRPr="00D51870">
        <w:rPr>
          <w:lang w:val="es-ES_tradnl"/>
        </w:rPr>
        <w:t xml:space="preserve"> trasladaba a la tabla del sprint correspondiente al que se encontraba el proyecto en ese momento</w:t>
      </w:r>
      <w:commentRangeEnd w:id="60"/>
      <w:r w:rsidR="00C45658">
        <w:rPr>
          <w:rStyle w:val="Refdecomentario"/>
        </w:rPr>
        <w:commentReference w:id="60"/>
      </w:r>
      <w:r w:rsidR="00127CB6">
        <w:rPr>
          <w:lang w:val="es-ES_tradnl"/>
        </w:rPr>
        <w:t xml:space="preserve">, </w:t>
      </w:r>
      <w:r w:rsidR="009337C9">
        <w:rPr>
          <w:lang w:val="es-ES_tradnl"/>
        </w:rPr>
        <w:t>dándose</w:t>
      </w:r>
      <w:r w:rsidR="00127CB6">
        <w:rPr>
          <w:lang w:val="es-ES_tradnl"/>
        </w:rPr>
        <w:t xml:space="preserve"> por finalizada su implementación</w:t>
      </w:r>
      <w:r w:rsidR="00243709" w:rsidRPr="00D51870">
        <w:rPr>
          <w:lang w:val="es-ES_tradnl"/>
        </w:rPr>
        <w:t>.</w:t>
      </w:r>
      <w:r w:rsidR="00C1571A" w:rsidRPr="00D51870">
        <w:rPr>
          <w:lang w:val="es-ES_tradnl"/>
        </w:rPr>
        <w:t xml:space="preserve"> A continuación, se detallan los </w:t>
      </w:r>
      <w:proofErr w:type="spellStart"/>
      <w:r w:rsidR="00C1571A" w:rsidRPr="00D51870">
        <w:rPr>
          <w:lang w:val="es-ES_tradnl"/>
        </w:rPr>
        <w:t>sprints</w:t>
      </w:r>
      <w:proofErr w:type="spellEnd"/>
      <w:r w:rsidR="00C1571A" w:rsidRPr="00D51870">
        <w:rPr>
          <w:lang w:val="es-ES_tradnl"/>
        </w:rPr>
        <w:t xml:space="preserve"> realizados en la </w:t>
      </w:r>
      <w:r w:rsidR="00C1571A" w:rsidRPr="00D51870">
        <w:rPr>
          <w:i/>
          <w:iCs/>
          <w:lang w:val="es-ES_tradnl"/>
        </w:rPr>
        <w:t>Figura 2</w:t>
      </w:r>
      <w:r w:rsidR="009337C9">
        <w:rPr>
          <w:i/>
          <w:iCs/>
          <w:lang w:val="es-ES_tradnl"/>
        </w:rPr>
        <w:t>1</w:t>
      </w:r>
      <w:r w:rsidR="00C1571A" w:rsidRPr="00D51870">
        <w:rPr>
          <w:i/>
          <w:iCs/>
          <w:lang w:val="es-ES_tradnl"/>
        </w:rPr>
        <w:t>.</w:t>
      </w:r>
    </w:p>
    <w:p w14:paraId="17D62D41" w14:textId="0CB1FED1" w:rsidR="00532F32" w:rsidRPr="00D51870" w:rsidRDefault="00461114" w:rsidP="00A61A6B">
      <w:pPr>
        <w:spacing w:line="360" w:lineRule="auto"/>
        <w:jc w:val="both"/>
        <w:rPr>
          <w:lang w:val="es-ES_tradnl"/>
        </w:rPr>
      </w:pPr>
      <w:r w:rsidRPr="00D51870">
        <w:rPr>
          <w:noProof/>
          <w:lang w:val="es-ES_tradnl"/>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Pr="00D51870" w:rsidRDefault="00A21F73" w:rsidP="00A61A6B">
      <w:pPr>
        <w:spacing w:line="360" w:lineRule="auto"/>
        <w:jc w:val="both"/>
        <w:rPr>
          <w:lang w:val="es-ES_tradnl"/>
        </w:rPr>
      </w:pPr>
    </w:p>
    <w:p w14:paraId="20616CAC" w14:textId="77777777" w:rsidR="00A21F73" w:rsidRPr="00D51870" w:rsidRDefault="00A21F73" w:rsidP="00A61A6B">
      <w:pPr>
        <w:spacing w:line="360" w:lineRule="auto"/>
        <w:jc w:val="both"/>
        <w:rPr>
          <w:lang w:val="es-ES_tradnl"/>
        </w:rPr>
      </w:pPr>
    </w:p>
    <w:p w14:paraId="69B0A1E8" w14:textId="4C9262F8" w:rsidR="004B2023" w:rsidRPr="00D51870" w:rsidRDefault="004B2023" w:rsidP="004B2023">
      <w:pPr>
        <w:rPr>
          <w:lang w:val="es-ES_tradnl"/>
        </w:rPr>
      </w:pPr>
    </w:p>
    <w:p w14:paraId="561CC101" w14:textId="77777777" w:rsidR="004B2023" w:rsidRPr="00D51870" w:rsidRDefault="004B2023" w:rsidP="00A61A6B">
      <w:pPr>
        <w:spacing w:line="360" w:lineRule="auto"/>
        <w:jc w:val="both"/>
        <w:rPr>
          <w:lang w:val="es-ES_tradnl"/>
        </w:rPr>
      </w:pPr>
    </w:p>
    <w:p w14:paraId="260A2358" w14:textId="77777777" w:rsidR="001A4490" w:rsidRPr="00D51870" w:rsidRDefault="001A4490" w:rsidP="00A61A6B">
      <w:pPr>
        <w:spacing w:line="360" w:lineRule="auto"/>
        <w:jc w:val="both"/>
        <w:rPr>
          <w:lang w:val="es-ES_tradnl"/>
        </w:rPr>
      </w:pPr>
    </w:p>
    <w:p w14:paraId="4702FF89" w14:textId="77777777" w:rsidR="001A4490" w:rsidRPr="00D51870" w:rsidRDefault="001A4490" w:rsidP="00A61A6B">
      <w:pPr>
        <w:spacing w:line="360" w:lineRule="auto"/>
        <w:jc w:val="both"/>
        <w:rPr>
          <w:lang w:val="es-ES_tradnl"/>
        </w:rPr>
      </w:pPr>
    </w:p>
    <w:p w14:paraId="245B99EE" w14:textId="77777777" w:rsidR="001A4490" w:rsidRPr="00D51870" w:rsidRDefault="001A4490" w:rsidP="00A61A6B">
      <w:pPr>
        <w:spacing w:line="360" w:lineRule="auto"/>
        <w:jc w:val="both"/>
        <w:rPr>
          <w:lang w:val="es-ES_tradnl"/>
        </w:rPr>
      </w:pPr>
    </w:p>
    <w:p w14:paraId="0053461E" w14:textId="77777777" w:rsidR="001A4490" w:rsidRPr="00D51870" w:rsidRDefault="001A4490" w:rsidP="00A61A6B">
      <w:pPr>
        <w:spacing w:line="360" w:lineRule="auto"/>
        <w:jc w:val="both"/>
        <w:rPr>
          <w:lang w:val="es-ES_tradnl"/>
        </w:rPr>
      </w:pPr>
    </w:p>
    <w:p w14:paraId="72CDE072" w14:textId="77777777" w:rsidR="001A4490" w:rsidRPr="00D51870" w:rsidRDefault="001A4490" w:rsidP="00A61A6B">
      <w:pPr>
        <w:spacing w:line="360" w:lineRule="auto"/>
        <w:jc w:val="both"/>
        <w:rPr>
          <w:lang w:val="es-ES_tradnl"/>
        </w:rPr>
      </w:pPr>
    </w:p>
    <w:p w14:paraId="3F9AD457" w14:textId="77777777" w:rsidR="00782BA0" w:rsidRPr="00D51870" w:rsidRDefault="00782BA0" w:rsidP="00E30D0A">
      <w:pPr>
        <w:pStyle w:val="Descripcin"/>
        <w:jc w:val="center"/>
        <w:rPr>
          <w:i/>
          <w:iCs w:val="0"/>
          <w:lang w:val="es-ES_tradnl"/>
        </w:rPr>
      </w:pPr>
    </w:p>
    <w:p w14:paraId="29DEBA0B" w14:textId="77777777" w:rsidR="001A4490" w:rsidRPr="00D51870" w:rsidRDefault="001A4490" w:rsidP="00A61A6B">
      <w:pPr>
        <w:spacing w:line="360" w:lineRule="auto"/>
        <w:jc w:val="both"/>
        <w:rPr>
          <w:lang w:val="es-ES_tradnl"/>
        </w:rPr>
      </w:pPr>
    </w:p>
    <w:p w14:paraId="28C28FD8" w14:textId="23895824" w:rsidR="001A4490" w:rsidRPr="00D51870" w:rsidRDefault="00A0084A" w:rsidP="00A61A6B">
      <w:pPr>
        <w:spacing w:line="360" w:lineRule="auto"/>
        <w:jc w:val="both"/>
        <w:rPr>
          <w:lang w:val="es-ES_tradnl"/>
        </w:rPr>
      </w:pPr>
      <w:r w:rsidRPr="00D51870">
        <w:rPr>
          <w:noProof/>
          <w:lang w:val="es-ES_tradnl"/>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2220207A"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68324A">
                              <w:rPr>
                                <w:i/>
                                <w:iCs w:val="0"/>
                                <w:noProof/>
                              </w:rPr>
                              <w:t>21</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" stroked="f">
                <v:textbox inset="0,0,0,0">
                  <w:txbxContent>
                    <w:p w14:paraId="1D499D01" w14:textId="2220207A"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68324A">
                        <w:rPr>
                          <w:i/>
                          <w:iCs w:val="0"/>
                          <w:noProof/>
                        </w:rPr>
                        <w:t>21</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v:textbox>
              </v:shape>
            </w:pict>
          </mc:Fallback>
        </mc:AlternateContent>
      </w:r>
    </w:p>
    <w:p w14:paraId="6185889C" w14:textId="449430D2" w:rsidR="00C1571A" w:rsidRPr="00D51870" w:rsidRDefault="00461114" w:rsidP="00461114">
      <w:pPr>
        <w:pStyle w:val="Descripcin"/>
        <w:jc w:val="center"/>
        <w:rPr>
          <w:i/>
          <w:iCs w:val="0"/>
          <w:lang w:val="es-ES_tradnl"/>
        </w:rPr>
      </w:pPr>
      <w:r w:rsidRPr="00D51870">
        <w:rPr>
          <w:i/>
          <w:iCs w:val="0"/>
          <w:lang w:val="es-ES_tradnl"/>
        </w:rPr>
        <w:t>.</w:t>
      </w:r>
    </w:p>
    <w:p w14:paraId="5F8D3372" w14:textId="77777777" w:rsidR="009337C9" w:rsidRDefault="009337C9" w:rsidP="003D749C">
      <w:pPr>
        <w:spacing w:line="360" w:lineRule="auto"/>
        <w:jc w:val="both"/>
        <w:rPr>
          <w:lang w:val="es-ES_tradnl"/>
        </w:rPr>
      </w:pPr>
    </w:p>
    <w:p w14:paraId="2E2C7AD4" w14:textId="77777777" w:rsidR="009337C9" w:rsidRDefault="009337C9" w:rsidP="003D749C">
      <w:pPr>
        <w:spacing w:line="360" w:lineRule="auto"/>
        <w:jc w:val="both"/>
        <w:rPr>
          <w:lang w:val="es-ES_tradnl"/>
        </w:rPr>
      </w:pPr>
    </w:p>
    <w:p w14:paraId="0D7847DA" w14:textId="6CD122AF" w:rsidR="00906762" w:rsidRPr="00D51870" w:rsidRDefault="00C1571A" w:rsidP="003D749C">
      <w:pPr>
        <w:spacing w:line="360" w:lineRule="auto"/>
        <w:jc w:val="both"/>
        <w:rPr>
          <w:lang w:val="es-ES_tradnl"/>
        </w:rPr>
      </w:pPr>
      <w:r w:rsidRPr="00D51870">
        <w:rPr>
          <w:lang w:val="es-ES_tradnl"/>
        </w:rPr>
        <w:lastRenderedPageBreak/>
        <w:t xml:space="preserve">En el primer Sprint se </w:t>
      </w:r>
      <w:r w:rsidR="00470202" w:rsidRPr="00D51870">
        <w:rPr>
          <w:lang w:val="es-ES_tradnl"/>
        </w:rPr>
        <w:t>elaboraron</w:t>
      </w:r>
      <w:r w:rsidRPr="00D51870">
        <w:rPr>
          <w:lang w:val="es-ES_tradnl"/>
        </w:rPr>
        <w:t xml:space="preserve"> </w:t>
      </w:r>
      <w:r w:rsidR="00782BA0" w:rsidRPr="00D51870">
        <w:rPr>
          <w:lang w:val="es-ES_tradnl"/>
        </w:rPr>
        <w:t xml:space="preserve">un </w:t>
      </w:r>
      <w:r w:rsidR="00470202" w:rsidRPr="00D51870">
        <w:rPr>
          <w:lang w:val="es-ES_tradnl"/>
        </w:rPr>
        <w:t>par</w:t>
      </w:r>
      <w:r w:rsidR="00782BA0" w:rsidRPr="00D51870">
        <w:rPr>
          <w:lang w:val="es-ES_tradnl"/>
        </w:rPr>
        <w:t xml:space="preserve"> de requisitos para dar los primeros pasos</w:t>
      </w:r>
      <w:r w:rsidR="00470202" w:rsidRPr="00D51870">
        <w:rPr>
          <w:lang w:val="es-ES_tradnl"/>
        </w:rPr>
        <w:t>. La razón y objetivo de esta decisión fue interceptar los problemas que pudieran causarse durante el</w:t>
      </w:r>
      <w:r w:rsidR="00782BA0" w:rsidRPr="00D51870">
        <w:rPr>
          <w:lang w:val="es-ES_tradnl"/>
        </w:rPr>
        <w:t xml:space="preserve"> estudio e instalación de la</w:t>
      </w:r>
      <w:r w:rsidR="00470202" w:rsidRPr="00D51870">
        <w:rPr>
          <w:lang w:val="es-ES_tradnl"/>
        </w:rPr>
        <w:t>s</w:t>
      </w:r>
      <w:r w:rsidR="00782BA0" w:rsidRPr="00D51870">
        <w:rPr>
          <w:lang w:val="es-ES_tradnl"/>
        </w:rPr>
        <w:t xml:space="preserve"> tecnología</w:t>
      </w:r>
      <w:r w:rsidR="00470202" w:rsidRPr="00D51870">
        <w:rPr>
          <w:lang w:val="es-ES_tradnl"/>
        </w:rPr>
        <w:t>s</w:t>
      </w:r>
      <w:r w:rsidR="00782BA0" w:rsidRPr="00D51870">
        <w:rPr>
          <w:lang w:val="es-ES_tradnl"/>
        </w:rPr>
        <w:t xml:space="preserve"> que se iba</w:t>
      </w:r>
      <w:r w:rsidR="00470202" w:rsidRPr="00D51870">
        <w:rPr>
          <w:lang w:val="es-ES_tradnl"/>
        </w:rPr>
        <w:t>n</w:t>
      </w:r>
      <w:r w:rsidR="00782BA0" w:rsidRPr="00D51870">
        <w:rPr>
          <w:lang w:val="es-ES_tradnl"/>
        </w:rPr>
        <w:t xml:space="preserve"> a utilizar a posteriori para la elaboración del proyecto.</w:t>
      </w:r>
    </w:p>
    <w:p w14:paraId="1371CF42" w14:textId="26048F0F" w:rsidR="00470202" w:rsidRPr="00D51870" w:rsidRDefault="00470202" w:rsidP="003D749C">
      <w:pPr>
        <w:spacing w:line="360" w:lineRule="auto"/>
        <w:jc w:val="both"/>
        <w:rPr>
          <w:lang w:val="es-ES_tradnl"/>
        </w:rPr>
      </w:pPr>
      <w:r w:rsidRPr="00D51870">
        <w:rPr>
          <w:lang w:val="es-ES_tradnl"/>
        </w:rPr>
        <w:t>Como se puede observar, el segundo sprint es el más denso de los cuatro que forman las etapas de desarrollo</w:t>
      </w:r>
      <w:r w:rsidR="00E16B4B" w:rsidRPr="00D51870">
        <w:rPr>
          <w:lang w:val="es-ES_tradnl"/>
        </w:rPr>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Pr="00D51870" w:rsidRDefault="00E16B4B" w:rsidP="003D749C">
      <w:pPr>
        <w:spacing w:line="360" w:lineRule="auto"/>
        <w:jc w:val="both"/>
        <w:rPr>
          <w:lang w:val="es-ES_tradnl"/>
        </w:rPr>
      </w:pPr>
      <w:r w:rsidRPr="00D51870">
        <w:rPr>
          <w:lang w:val="es-ES_tradnl"/>
        </w:rP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rsidRPr="00D51870">
        <w:rPr>
          <w:lang w:val="es-ES_tradnl"/>
        </w:rPr>
        <w:t>, centrándose más en la resolución de los problemas encontrados</w:t>
      </w:r>
      <w:r w:rsidRPr="00D51870">
        <w:rPr>
          <w:lang w:val="es-ES_tradnl"/>
        </w:rPr>
        <w:t xml:space="preserve">. De esta manera, en el sprint 3a se realizó el requisito que muestra la imagen debido a los errores encontrados anteriormente mencionados. Una vez resuelto el problema, en el sprint 3b se </w:t>
      </w:r>
      <w:r w:rsidR="005B7B7B" w:rsidRPr="00D51870">
        <w:rPr>
          <w:lang w:val="es-ES_tradnl"/>
        </w:rPr>
        <w:t>desarrollaron los requisitos que no pudieron ser realizados originalmente.</w:t>
      </w:r>
    </w:p>
    <w:p w14:paraId="71532027" w14:textId="5AC95BE8" w:rsidR="00DC13D0" w:rsidRPr="00D51870" w:rsidRDefault="00DC13D0" w:rsidP="003D749C">
      <w:pPr>
        <w:spacing w:line="360" w:lineRule="auto"/>
        <w:jc w:val="both"/>
        <w:rPr>
          <w:lang w:val="es-ES_tradnl"/>
        </w:rPr>
      </w:pPr>
      <w:r w:rsidRPr="00D51870">
        <w:rPr>
          <w:lang w:val="es-ES_tradnl"/>
        </w:rPr>
        <w:t>En el cuarto y último sprint, podemos observar que gran parte de los requisitos restantes son del usuario anónimo</w:t>
      </w:r>
      <w:r w:rsidR="00C04DA1" w:rsidRPr="00D51870">
        <w:rPr>
          <w:lang w:val="es-ES_tradnl"/>
        </w:rPr>
        <w:t xml:space="preserve"> salvo un par de </w:t>
      </w:r>
      <w:r w:rsidR="00461114" w:rsidRPr="00D51870">
        <w:rPr>
          <w:lang w:val="es-ES_tradnl"/>
        </w:rPr>
        <w:t>funcionalidades que faltaban por implementar de varios actores.</w:t>
      </w:r>
    </w:p>
    <w:p w14:paraId="2DF9019C" w14:textId="77777777" w:rsidR="00F84ACD" w:rsidRPr="00D51870" w:rsidRDefault="00F84ACD" w:rsidP="003D749C">
      <w:pPr>
        <w:spacing w:line="360" w:lineRule="auto"/>
        <w:jc w:val="both"/>
        <w:rPr>
          <w:lang w:val="es-ES_tradnl"/>
        </w:rPr>
      </w:pPr>
    </w:p>
    <w:p w14:paraId="7C768994" w14:textId="6619EA0F" w:rsidR="00726EDB" w:rsidRPr="00D51870" w:rsidRDefault="00726EDB" w:rsidP="00726EDB">
      <w:pPr>
        <w:pStyle w:val="Subcapitulo"/>
        <w:rPr>
          <w:lang w:val="es-ES_tradnl"/>
        </w:rPr>
      </w:pPr>
      <w:bookmarkStart w:id="61" w:name="_Toc143454676"/>
      <w:r w:rsidRPr="00D51870">
        <w:rPr>
          <w:lang w:val="es-ES_tradnl"/>
        </w:rPr>
        <w:t>4.3 Prototipado</w:t>
      </w:r>
      <w:bookmarkEnd w:id="61"/>
    </w:p>
    <w:p w14:paraId="305FAED4" w14:textId="77777777" w:rsidR="001A6564" w:rsidRPr="00D51870" w:rsidRDefault="00726EDB" w:rsidP="00F84ACD">
      <w:pPr>
        <w:spacing w:line="360" w:lineRule="auto"/>
        <w:jc w:val="both"/>
        <w:rPr>
          <w:lang w:val="es-ES_tradnl"/>
        </w:rPr>
      </w:pPr>
      <w:commentRangeStart w:id="62"/>
      <w:r w:rsidRPr="00D51870">
        <w:rPr>
          <w:lang w:val="es-ES_tradnl"/>
        </w:rPr>
        <w:t>En todo proyecto de software, debe haber un primer modelo del producto que se pretende desarrollar</w:t>
      </w:r>
      <w:r w:rsidR="001A6564" w:rsidRPr="00D51870">
        <w:rPr>
          <w:lang w:val="es-ES_tradnl"/>
        </w:rPr>
        <w:t xml:space="preserve"> </w:t>
      </w:r>
      <w:r w:rsidR="003C6F39" w:rsidRPr="00D51870">
        <w:rPr>
          <w:lang w:val="es-ES_tradnl"/>
        </w:rPr>
        <w:t>para hacer pruebas y mostrar un diseño inicial de la aplicación, que puede no contar con las características exactas y cumplir con todas las funciones exactas</w:t>
      </w:r>
      <w:r w:rsidRPr="00D51870">
        <w:rPr>
          <w:lang w:val="es-ES_tradnl"/>
        </w:rPr>
        <w:t xml:space="preserve">. </w:t>
      </w:r>
      <w:commentRangeEnd w:id="62"/>
      <w:r w:rsidR="00566F5F">
        <w:rPr>
          <w:rStyle w:val="Refdecomentario"/>
        </w:rPr>
        <w:commentReference w:id="62"/>
      </w:r>
    </w:p>
    <w:p w14:paraId="33A31FB2" w14:textId="757D3250" w:rsidR="00DC13D0" w:rsidRPr="00D51870" w:rsidRDefault="0013513A" w:rsidP="00F84ACD">
      <w:pPr>
        <w:spacing w:line="360" w:lineRule="auto"/>
        <w:jc w:val="both"/>
        <w:rPr>
          <w:lang w:val="es-ES_tradnl"/>
        </w:rPr>
      </w:pPr>
      <w:r>
        <w:rPr>
          <w:lang w:val="es-ES_tradnl"/>
        </w:rPr>
        <w:t>En</w:t>
      </w:r>
      <w:r w:rsidR="00726EDB" w:rsidRPr="00D51870">
        <w:rPr>
          <w:lang w:val="es-ES_tradnl"/>
        </w:rPr>
        <w:t xml:space="preserve"> este proyecto se ha realizado </w:t>
      </w:r>
      <w:commentRangeStart w:id="63"/>
      <w:r w:rsidR="00726EDB" w:rsidRPr="00D51870">
        <w:rPr>
          <w:lang w:val="es-ES_tradnl"/>
        </w:rPr>
        <w:t>un</w:t>
      </w:r>
      <w:commentRangeEnd w:id="63"/>
      <w:r>
        <w:rPr>
          <w:rStyle w:val="Refdecomentario"/>
        </w:rPr>
        <w:commentReference w:id="63"/>
      </w:r>
      <w:r w:rsidR="00726EDB" w:rsidRPr="00D51870">
        <w:rPr>
          <w:lang w:val="es-ES_tradnl"/>
        </w:rPr>
        <w:t xml:space="preserve"> </w:t>
      </w:r>
      <w:r w:rsidRPr="0013513A">
        <w:rPr>
          <w:i/>
          <w:lang w:val="es-ES_tradnl"/>
          <w:rPrChange w:id="64" w:author="Francisco José Jaime" w:date="2023-08-17T09:51:00Z">
            <w:rPr>
              <w:lang w:val="es-ES_tradnl"/>
            </w:rPr>
          </w:rPrChange>
        </w:rPr>
        <w:t>mockup</w:t>
      </w:r>
      <w:r>
        <w:rPr>
          <w:lang w:val="es-ES_tradnl"/>
        </w:rPr>
        <w:t xml:space="preserve"> (</w:t>
      </w:r>
      <w:r w:rsidR="00726EDB" w:rsidRPr="00D51870">
        <w:rPr>
          <w:lang w:val="es-ES_tradnl"/>
        </w:rPr>
        <w:t>prototipo</w:t>
      </w:r>
      <w:r>
        <w:rPr>
          <w:lang w:val="es-ES_tradnl"/>
        </w:rPr>
        <w:t xml:space="preserve"> navegable a nivel de interfaz sin implementación de funcionalidades)</w:t>
      </w:r>
      <w:r w:rsidR="00726EDB" w:rsidRPr="00D51870">
        <w:rPr>
          <w:lang w:val="es-ES_tradnl"/>
        </w:rPr>
        <w:t xml:space="preserve"> con el propósito de </w:t>
      </w:r>
      <w:r w:rsidR="003C6F39" w:rsidRPr="00D51870">
        <w:rPr>
          <w:lang w:val="es-ES_tradnl"/>
        </w:rPr>
        <w:t xml:space="preserve">dar un vistazo al primer modelo </w:t>
      </w:r>
      <w:r>
        <w:rPr>
          <w:lang w:val="es-ES_tradnl"/>
        </w:rPr>
        <w:t xml:space="preserve">planeado </w:t>
      </w:r>
      <w:r w:rsidR="001A6564" w:rsidRPr="00D51870">
        <w:rPr>
          <w:lang w:val="es-ES_tradnl"/>
        </w:rPr>
        <w:t>de la aplicación</w:t>
      </w:r>
      <w:r>
        <w:rPr>
          <w:lang w:val="es-ES_tradnl"/>
        </w:rPr>
        <w:t>, confirmar y actualizar los requisitos iniciales,</w:t>
      </w:r>
      <w:r w:rsidR="001A6564" w:rsidRPr="00D51870">
        <w:rPr>
          <w:lang w:val="es-ES_tradnl"/>
        </w:rPr>
        <w:t xml:space="preserve"> </w:t>
      </w:r>
      <w:r w:rsidR="003C6F39" w:rsidRPr="00D51870">
        <w:rPr>
          <w:lang w:val="es-ES_tradnl"/>
        </w:rPr>
        <w:t xml:space="preserve">y </w:t>
      </w:r>
      <w:r>
        <w:rPr>
          <w:lang w:val="es-ES_tradnl"/>
        </w:rPr>
        <w:t xml:space="preserve">tener una base para la realización de </w:t>
      </w:r>
      <w:r w:rsidR="003C6F39" w:rsidRPr="00D51870">
        <w:rPr>
          <w:lang w:val="es-ES_tradnl"/>
        </w:rPr>
        <w:t>las pruebas</w:t>
      </w:r>
      <w:r w:rsidR="00726EDB" w:rsidRPr="00D51870">
        <w:rPr>
          <w:lang w:val="es-ES_tradnl"/>
        </w:rPr>
        <w:t xml:space="preserve">. </w:t>
      </w:r>
    </w:p>
    <w:p w14:paraId="4472C0E3" w14:textId="129E0B95" w:rsidR="0060350C" w:rsidRPr="00D51870" w:rsidRDefault="0060350C" w:rsidP="00F84ACD">
      <w:pPr>
        <w:spacing w:line="360" w:lineRule="auto"/>
        <w:jc w:val="both"/>
        <w:rPr>
          <w:lang w:val="es-ES_tradnl"/>
        </w:rPr>
      </w:pPr>
      <w:r w:rsidRPr="00D51870">
        <w:rPr>
          <w:lang w:val="es-ES_tradnl"/>
        </w:rPr>
        <w:t xml:space="preserve">Este modelo </w:t>
      </w:r>
      <w:r w:rsidR="0013513A">
        <w:rPr>
          <w:lang w:val="es-ES_tradnl"/>
        </w:rPr>
        <w:t xml:space="preserve">nos permite obtener </w:t>
      </w:r>
      <w:r w:rsidRPr="00D51870">
        <w:rPr>
          <w:lang w:val="es-ES_tradnl"/>
        </w:rPr>
        <w:t>visualiza</w:t>
      </w:r>
      <w:r w:rsidR="0013513A">
        <w:rPr>
          <w:lang w:val="es-ES_tradnl"/>
        </w:rPr>
        <w:t>r una posible interfaz que se ajuste a</w:t>
      </w:r>
      <w:r w:rsidRPr="00D51870">
        <w:rPr>
          <w:lang w:val="es-ES_tradnl"/>
        </w:rPr>
        <w:t>l diseño</w:t>
      </w:r>
      <w:r w:rsidR="003C6F39" w:rsidRPr="00D51870">
        <w:rPr>
          <w:lang w:val="es-ES_tradnl"/>
        </w:rPr>
        <w:t xml:space="preserve"> </w:t>
      </w:r>
      <w:r w:rsidR="0013513A">
        <w:rPr>
          <w:lang w:val="es-ES_tradnl"/>
        </w:rPr>
        <w:t xml:space="preserve">propuesto </w:t>
      </w:r>
      <w:r w:rsidR="003C6F39" w:rsidRPr="00D51870">
        <w:rPr>
          <w:lang w:val="es-ES_tradnl"/>
        </w:rPr>
        <w:t>y</w:t>
      </w:r>
      <w:r w:rsidRPr="00D51870">
        <w:rPr>
          <w:lang w:val="es-ES_tradnl"/>
        </w:rPr>
        <w:t xml:space="preserve"> comprobar la </w:t>
      </w:r>
      <w:r w:rsidR="0013513A">
        <w:rPr>
          <w:lang w:val="es-ES_tradnl"/>
        </w:rPr>
        <w:t>validación</w:t>
      </w:r>
      <w:r w:rsidR="0013513A" w:rsidRPr="00D51870">
        <w:rPr>
          <w:lang w:val="es-ES_tradnl"/>
        </w:rPr>
        <w:t xml:space="preserve"> </w:t>
      </w:r>
      <w:r w:rsidRPr="00D51870">
        <w:rPr>
          <w:lang w:val="es-ES_tradnl"/>
        </w:rPr>
        <w:t>de los requisitos</w:t>
      </w:r>
      <w:r w:rsidR="0013513A">
        <w:rPr>
          <w:lang w:val="es-ES_tradnl"/>
        </w:rPr>
        <w:t xml:space="preserve"> de cara a los posibles usuarios finales.</w:t>
      </w:r>
      <w:r w:rsidR="0013513A" w:rsidRPr="00D51870">
        <w:rPr>
          <w:lang w:val="es-ES_tradnl"/>
        </w:rPr>
        <w:t xml:space="preserve"> </w:t>
      </w:r>
      <w:r w:rsidR="0013513A">
        <w:rPr>
          <w:lang w:val="es-ES_tradnl"/>
        </w:rPr>
        <w:t xml:space="preserve">Puesto que ha sido realizado en etapas tempranas del proceso de desarrollo de software, </w:t>
      </w:r>
      <w:r w:rsidR="001A6564" w:rsidRPr="00D51870">
        <w:rPr>
          <w:lang w:val="es-ES_tradnl"/>
        </w:rPr>
        <w:t xml:space="preserve">está abierto a </w:t>
      </w:r>
      <w:commentRangeStart w:id="65"/>
      <w:r w:rsidR="004C3AFD">
        <w:rPr>
          <w:lang w:val="es-ES_tradnl"/>
        </w:rPr>
        <w:t>futuras</w:t>
      </w:r>
      <w:commentRangeEnd w:id="65"/>
      <w:r w:rsidR="004C3AFD">
        <w:rPr>
          <w:rStyle w:val="Refdecomentario"/>
        </w:rPr>
        <w:commentReference w:id="65"/>
      </w:r>
      <w:r w:rsidR="001A6564" w:rsidRPr="00D51870">
        <w:rPr>
          <w:lang w:val="es-ES_tradnl"/>
        </w:rPr>
        <w:t>.</w:t>
      </w:r>
      <w:r w:rsidR="003C6F39" w:rsidRPr="00D51870">
        <w:rPr>
          <w:lang w:val="es-ES_tradnl"/>
        </w:rPr>
        <w:t xml:space="preserve"> </w:t>
      </w:r>
      <w:r w:rsidR="00A0084A" w:rsidRPr="00D51870">
        <w:rPr>
          <w:lang w:val="es-ES_tradnl"/>
        </w:rPr>
        <w:t>Se muestra</w:t>
      </w:r>
      <w:r w:rsidR="004C3AFD">
        <w:rPr>
          <w:lang w:val="es-ES_tradnl"/>
        </w:rPr>
        <w:t>n</w:t>
      </w:r>
      <w:r w:rsidR="00A0084A" w:rsidRPr="00D51870">
        <w:rPr>
          <w:lang w:val="es-ES_tradnl"/>
        </w:rPr>
        <w:t xml:space="preserve"> a continuación cada una de las </w:t>
      </w:r>
      <w:r w:rsidR="004C3AFD">
        <w:rPr>
          <w:lang w:val="es-ES_tradnl"/>
        </w:rPr>
        <w:t>interfaces iniciales</w:t>
      </w:r>
      <w:r w:rsidR="004C3AFD" w:rsidRPr="00D51870">
        <w:rPr>
          <w:lang w:val="es-ES_tradnl"/>
        </w:rPr>
        <w:t xml:space="preserve"> </w:t>
      </w:r>
      <w:r w:rsidR="004C3AFD">
        <w:rPr>
          <w:lang w:val="es-ES_tradnl"/>
        </w:rPr>
        <w:t xml:space="preserve">propuestas, </w:t>
      </w:r>
      <w:r w:rsidR="00A0084A" w:rsidRPr="00D51870">
        <w:rPr>
          <w:lang w:val="es-ES_tradnl"/>
        </w:rPr>
        <w:lastRenderedPageBreak/>
        <w:t>junto a una breve descripción, sin entrar en tecnicismos.</w:t>
      </w:r>
      <w:r w:rsidR="000639BE">
        <w:rPr>
          <w:lang w:val="es-ES_tradnl"/>
        </w:rPr>
        <w:t xml:space="preserve"> Cabe destacar que este primer modelo está enfocado en la funcionalidad misma de la aplicación y no tanto en la idoneidad de la distribución de los elementos dentro de la interfaz.</w:t>
      </w:r>
    </w:p>
    <w:p w14:paraId="0B10CA38" w14:textId="2709F3D7" w:rsidR="00D47945" w:rsidRPr="00D51870" w:rsidRDefault="00D47945" w:rsidP="00D47945">
      <w:pPr>
        <w:spacing w:line="360" w:lineRule="auto"/>
        <w:jc w:val="both"/>
        <w:rPr>
          <w:lang w:val="es-ES_tradnl"/>
        </w:rPr>
      </w:pPr>
      <w:r w:rsidRPr="00D51870">
        <w:rPr>
          <w:lang w:val="es-ES_tradnl"/>
        </w:rPr>
        <w:t xml:space="preserve">En la </w:t>
      </w:r>
      <w:r w:rsidRPr="00D51870">
        <w:rPr>
          <w:i/>
          <w:iCs/>
          <w:lang w:val="es-ES_tradnl"/>
        </w:rPr>
        <w:t>Figura 21</w:t>
      </w:r>
      <w:r w:rsidRPr="00D51870">
        <w:rPr>
          <w:lang w:val="es-ES_tradnl"/>
        </w:rPr>
        <w:t xml:space="preserve"> se representa la pantalla de inicio que el usuario visualiza al ejecutar la aplicación</w:t>
      </w:r>
      <w:r w:rsidR="00A06D7A" w:rsidRPr="00D51870">
        <w:rPr>
          <w:lang w:val="es-ES_tradnl"/>
        </w:rPr>
        <w:t>,</w:t>
      </w:r>
      <w:r w:rsidRPr="00D51870">
        <w:rPr>
          <w:lang w:val="es-ES_tradnl"/>
        </w:rPr>
        <w:t xml:space="preserve"> en la </w:t>
      </w:r>
      <w:r w:rsidR="00A06D7A" w:rsidRPr="00D51870">
        <w:rPr>
          <w:lang w:val="es-ES_tradnl"/>
        </w:rPr>
        <w:t>cual</w:t>
      </w:r>
      <w:r w:rsidRPr="00D51870">
        <w:rPr>
          <w:lang w:val="es-ES_tradnl"/>
        </w:rPr>
        <w:t xml:space="preserve"> se puede acceder a las distintas pantallas de registro e inicio de sesión, así como a la lista de comercios.</w:t>
      </w:r>
    </w:p>
    <w:p w14:paraId="292D4E4E" w14:textId="77777777" w:rsidR="00D40DB8" w:rsidRPr="00D51870" w:rsidRDefault="00D40DB8" w:rsidP="00F84ACD">
      <w:pPr>
        <w:spacing w:line="360" w:lineRule="auto"/>
        <w:jc w:val="both"/>
        <w:rPr>
          <w:lang w:val="es-ES_tradnl"/>
        </w:rPr>
      </w:pPr>
    </w:p>
    <w:p w14:paraId="104DCB84" w14:textId="77777777" w:rsidR="00A0084A" w:rsidRPr="00D51870" w:rsidRDefault="00A0084A" w:rsidP="00A0084A">
      <w:pPr>
        <w:keepNext/>
        <w:spacing w:line="360" w:lineRule="auto"/>
        <w:jc w:val="both"/>
        <w:rPr>
          <w:lang w:val="es-ES_tradnl"/>
        </w:rPr>
      </w:pPr>
      <w:r w:rsidRPr="00D51870">
        <w:rPr>
          <w:noProof/>
          <w:lang w:val="es-ES_tradnl"/>
        </w:rPr>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30"/>
                    <a:stretch>
                      <a:fillRect/>
                    </a:stretch>
                  </pic:blipFill>
                  <pic:spPr>
                    <a:xfrm>
                      <a:off x="0" y="0"/>
                      <a:ext cx="5755640" cy="3011170"/>
                    </a:xfrm>
                    <a:prstGeom prst="rect">
                      <a:avLst/>
                    </a:prstGeom>
                  </pic:spPr>
                </pic:pic>
              </a:graphicData>
            </a:graphic>
          </wp:inline>
        </w:drawing>
      </w:r>
    </w:p>
    <w:p w14:paraId="1193A713" w14:textId="292C3894" w:rsidR="00A0084A" w:rsidRPr="00D51870" w:rsidRDefault="00A0084A" w:rsidP="00A0084A">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22</w:t>
      </w:r>
      <w:r w:rsidRPr="00D51870">
        <w:rPr>
          <w:i/>
          <w:iCs w:val="0"/>
          <w:lang w:val="es-ES_tradnl"/>
        </w:rPr>
        <w:fldChar w:fldCharType="end"/>
      </w:r>
      <w:r w:rsidRPr="00D51870">
        <w:rPr>
          <w:i/>
          <w:iCs w:val="0"/>
          <w:lang w:val="es-ES_tradnl"/>
        </w:rPr>
        <w:t>. Pantalla de inicio del prototipo.</w:t>
      </w:r>
    </w:p>
    <w:p w14:paraId="17CC8905" w14:textId="77777777" w:rsidR="00D47945" w:rsidRPr="00D51870" w:rsidRDefault="00D47945" w:rsidP="00D47945">
      <w:pPr>
        <w:rPr>
          <w:lang w:val="es-ES_tradnl"/>
        </w:rPr>
      </w:pPr>
    </w:p>
    <w:p w14:paraId="5C9655B9" w14:textId="7ECCDB71" w:rsidR="00D47945" w:rsidRPr="00D51870" w:rsidRDefault="00D47945" w:rsidP="00D47945">
      <w:pPr>
        <w:spacing w:line="360" w:lineRule="auto"/>
        <w:jc w:val="both"/>
        <w:rPr>
          <w:lang w:val="es-ES_tradnl"/>
        </w:rPr>
      </w:pPr>
      <w:r w:rsidRPr="00D51870">
        <w:rPr>
          <w:lang w:val="es-ES_tradnl"/>
        </w:rPr>
        <w:t xml:space="preserve">En la pantalla de la </w:t>
      </w:r>
      <w:r w:rsidRPr="00D51870">
        <w:rPr>
          <w:i/>
          <w:iCs/>
          <w:lang w:val="es-ES_tradnl"/>
        </w:rPr>
        <w:t>Figura 2</w:t>
      </w:r>
      <w:r w:rsidR="00A13763">
        <w:rPr>
          <w:i/>
          <w:iCs/>
          <w:lang w:val="es-ES_tradnl"/>
        </w:rPr>
        <w:t>3</w:t>
      </w:r>
      <w:r w:rsidRPr="00D51870">
        <w:rPr>
          <w:lang w:val="es-ES_tradnl"/>
        </w:rPr>
        <w:t xml:space="preserve"> se presenta el menú de inicio de sesión de los tres tipos de usuarios que </w:t>
      </w:r>
      <w:r w:rsidR="00E71E9D">
        <w:rPr>
          <w:lang w:val="es-ES_tradnl"/>
        </w:rPr>
        <w:t>deben poseer una cuenta para iniciar sesión en la plataforma.</w:t>
      </w:r>
    </w:p>
    <w:p w14:paraId="28F4E8B3" w14:textId="77777777" w:rsidR="00C25A17" w:rsidRPr="00D51870" w:rsidRDefault="00C25A17" w:rsidP="00A0084A">
      <w:pPr>
        <w:spacing w:line="360" w:lineRule="auto"/>
        <w:jc w:val="both"/>
        <w:rPr>
          <w:lang w:val="es-ES_tradnl"/>
        </w:rPr>
      </w:pPr>
    </w:p>
    <w:p w14:paraId="78CF4DFE" w14:textId="77777777" w:rsidR="00C25A17" w:rsidRPr="00D51870" w:rsidRDefault="00C25A17" w:rsidP="00C25A17">
      <w:pPr>
        <w:keepNext/>
        <w:spacing w:line="360" w:lineRule="auto"/>
        <w:jc w:val="both"/>
        <w:rPr>
          <w:lang w:val="es-ES_tradnl"/>
        </w:rPr>
      </w:pPr>
      <w:r w:rsidRPr="00D51870">
        <w:rPr>
          <w:noProof/>
          <w:lang w:val="es-ES_tradnl"/>
        </w:rPr>
        <w:lastRenderedPageBreak/>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31"/>
                    <a:stretch>
                      <a:fillRect/>
                    </a:stretch>
                  </pic:blipFill>
                  <pic:spPr>
                    <a:xfrm>
                      <a:off x="0" y="0"/>
                      <a:ext cx="5755640" cy="2829560"/>
                    </a:xfrm>
                    <a:prstGeom prst="rect">
                      <a:avLst/>
                    </a:prstGeom>
                  </pic:spPr>
                </pic:pic>
              </a:graphicData>
            </a:graphic>
          </wp:inline>
        </w:drawing>
      </w:r>
    </w:p>
    <w:p w14:paraId="6BA63AD6" w14:textId="61C0A571" w:rsidR="00C25A17" w:rsidRPr="00D51870" w:rsidRDefault="00C25A17" w:rsidP="00C25A1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23</w:t>
      </w:r>
      <w:r w:rsidRPr="00D51870">
        <w:rPr>
          <w:i/>
          <w:iCs w:val="0"/>
          <w:lang w:val="es-ES_tradnl"/>
        </w:rPr>
        <w:fldChar w:fldCharType="end"/>
      </w:r>
      <w:r w:rsidRPr="00D51870">
        <w:rPr>
          <w:i/>
          <w:iCs w:val="0"/>
          <w:lang w:val="es-ES_tradnl"/>
        </w:rPr>
        <w:t xml:space="preserve">. Pantalla de </w:t>
      </w:r>
      <w:r w:rsidR="004241F9" w:rsidRPr="00D51870">
        <w:rPr>
          <w:i/>
          <w:iCs w:val="0"/>
          <w:lang w:val="es-ES_tradnl"/>
        </w:rPr>
        <w:t xml:space="preserve">elección de </w:t>
      </w:r>
      <w:r w:rsidRPr="00D51870">
        <w:rPr>
          <w:i/>
          <w:iCs w:val="0"/>
          <w:lang w:val="es-ES_tradnl"/>
        </w:rPr>
        <w:t>inicio de sesión.</w:t>
      </w:r>
    </w:p>
    <w:p w14:paraId="51117493" w14:textId="7370E0BA" w:rsidR="00287983" w:rsidRPr="00D51870" w:rsidRDefault="00287983" w:rsidP="00287983">
      <w:pPr>
        <w:spacing w:line="360" w:lineRule="auto"/>
        <w:jc w:val="both"/>
        <w:rPr>
          <w:lang w:val="es-ES_tradnl"/>
        </w:rPr>
      </w:pPr>
      <w:r w:rsidRPr="00D51870">
        <w:rPr>
          <w:lang w:val="es-ES_tradnl"/>
        </w:rPr>
        <w:t xml:space="preserve">Se puede observar en la </w:t>
      </w:r>
      <w:r w:rsidRPr="00D51870">
        <w:rPr>
          <w:i/>
          <w:iCs/>
          <w:lang w:val="es-ES_tradnl"/>
        </w:rPr>
        <w:t>Figura 23</w:t>
      </w:r>
      <w:r w:rsidRPr="00D51870">
        <w:rPr>
          <w:lang w:val="es-ES_tradnl"/>
        </w:rPr>
        <w:t xml:space="preserve"> el </w:t>
      </w:r>
      <w:r w:rsidR="007F3DB6" w:rsidRPr="007F3DB6">
        <w:rPr>
          <w:i/>
          <w:lang w:val="es-ES_tradnl"/>
          <w:rPrChange w:id="66" w:author="Francisco José Jaime" w:date="2023-08-17T10:03:00Z">
            <w:rPr>
              <w:lang w:val="es-ES_tradnl"/>
            </w:rPr>
          </w:rPrChange>
        </w:rPr>
        <w:t>mockup</w:t>
      </w:r>
      <w:r w:rsidR="007F3DB6" w:rsidRPr="00D51870">
        <w:rPr>
          <w:lang w:val="es-ES_tradnl"/>
        </w:rPr>
        <w:t xml:space="preserve"> </w:t>
      </w:r>
      <w:r w:rsidRPr="00D51870">
        <w:rPr>
          <w:lang w:val="es-ES_tradnl"/>
        </w:rPr>
        <w:t xml:space="preserve">del inicio de sesión de cada uno de los usuarios registrados en la plataforma. </w:t>
      </w:r>
    </w:p>
    <w:p w14:paraId="5714B931" w14:textId="77777777" w:rsidR="00287983" w:rsidRPr="00D51870" w:rsidRDefault="00287983" w:rsidP="00287983">
      <w:pPr>
        <w:rPr>
          <w:lang w:val="es-ES_tradnl"/>
        </w:rPr>
      </w:pPr>
    </w:p>
    <w:p w14:paraId="6C5C781C" w14:textId="77777777" w:rsidR="009737F2" w:rsidRPr="00D51870" w:rsidRDefault="006459A9" w:rsidP="009737F2">
      <w:pPr>
        <w:keepNext/>
        <w:spacing w:line="360" w:lineRule="auto"/>
        <w:jc w:val="both"/>
        <w:rPr>
          <w:lang w:val="es-ES_tradnl"/>
        </w:rPr>
      </w:pPr>
      <w:r w:rsidRPr="00D51870">
        <w:rPr>
          <w:noProof/>
          <w:lang w:val="es-ES_tradnl"/>
        </w:rPr>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32"/>
                    <a:stretch>
                      <a:fillRect/>
                    </a:stretch>
                  </pic:blipFill>
                  <pic:spPr>
                    <a:xfrm>
                      <a:off x="0" y="0"/>
                      <a:ext cx="5755640" cy="2829560"/>
                    </a:xfrm>
                    <a:prstGeom prst="rect">
                      <a:avLst/>
                    </a:prstGeom>
                  </pic:spPr>
                </pic:pic>
              </a:graphicData>
            </a:graphic>
          </wp:inline>
        </w:drawing>
      </w:r>
    </w:p>
    <w:p w14:paraId="22D9A23E" w14:textId="6E34F5F5" w:rsidR="006459A9" w:rsidRPr="00D51870" w:rsidRDefault="009737F2" w:rsidP="009737F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24</w:t>
      </w:r>
      <w:r w:rsidRPr="00D51870">
        <w:rPr>
          <w:i/>
          <w:iCs w:val="0"/>
          <w:lang w:val="es-ES_tradnl"/>
        </w:rPr>
        <w:fldChar w:fldCharType="end"/>
      </w:r>
      <w:r w:rsidRPr="00D51870">
        <w:rPr>
          <w:i/>
          <w:iCs w:val="0"/>
          <w:lang w:val="es-ES_tradnl"/>
        </w:rPr>
        <w:t>. Pantalla de inicio de sesión</w:t>
      </w:r>
      <w:r w:rsidR="00CE152F" w:rsidRPr="00D51870">
        <w:rPr>
          <w:i/>
          <w:iCs w:val="0"/>
          <w:lang w:val="es-ES_tradnl"/>
        </w:rPr>
        <w:t>.</w:t>
      </w:r>
    </w:p>
    <w:p w14:paraId="37C452F0" w14:textId="2019E8C3" w:rsidR="00055970" w:rsidRPr="00D51870" w:rsidRDefault="00055970" w:rsidP="00055970">
      <w:pPr>
        <w:spacing w:line="360" w:lineRule="auto"/>
        <w:jc w:val="both"/>
        <w:rPr>
          <w:i/>
          <w:iCs/>
          <w:lang w:val="es-ES_tradnl"/>
        </w:rPr>
      </w:pPr>
      <w:r w:rsidRPr="00D51870">
        <w:rPr>
          <w:lang w:val="es-ES_tradnl"/>
        </w:rPr>
        <w:t xml:space="preserve">Una vez se ingresa como el cliente, en la </w:t>
      </w:r>
      <w:r w:rsidRPr="00D51870">
        <w:rPr>
          <w:i/>
          <w:iCs/>
          <w:lang w:val="es-ES_tradnl"/>
        </w:rPr>
        <w:t>Figura 24</w:t>
      </w:r>
      <w:r w:rsidRPr="00D51870">
        <w:rPr>
          <w:lang w:val="es-ES_tradnl"/>
        </w:rPr>
        <w:t xml:space="preserve"> se puede observar la pantalla principal del cliente, donde se pueden acceder a varias de sus funcionalidades implementadas, tales como el acceso a su perfil, la visualización de los comercios, y el cierre de sesión.</w:t>
      </w:r>
    </w:p>
    <w:p w14:paraId="201098D8" w14:textId="77777777" w:rsidR="00055970" w:rsidRPr="00D51870" w:rsidRDefault="00055970" w:rsidP="00055970">
      <w:pPr>
        <w:rPr>
          <w:lang w:val="es-ES_tradnl"/>
        </w:rPr>
      </w:pPr>
    </w:p>
    <w:p w14:paraId="4267C5A2" w14:textId="77777777" w:rsidR="00A369BE" w:rsidRPr="00D51870" w:rsidRDefault="00CE152F" w:rsidP="00A369BE">
      <w:pPr>
        <w:keepNext/>
        <w:rPr>
          <w:lang w:val="es-ES_tradnl"/>
        </w:rPr>
      </w:pPr>
      <w:r w:rsidRPr="00D51870">
        <w:rPr>
          <w:noProof/>
          <w:lang w:val="es-ES_tradnl"/>
        </w:rPr>
        <w:lastRenderedPageBreak/>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3"/>
                    <a:stretch>
                      <a:fillRect/>
                    </a:stretch>
                  </pic:blipFill>
                  <pic:spPr>
                    <a:xfrm>
                      <a:off x="0" y="0"/>
                      <a:ext cx="5755640" cy="2996565"/>
                    </a:xfrm>
                    <a:prstGeom prst="rect">
                      <a:avLst/>
                    </a:prstGeom>
                  </pic:spPr>
                </pic:pic>
              </a:graphicData>
            </a:graphic>
          </wp:inline>
        </w:drawing>
      </w:r>
    </w:p>
    <w:p w14:paraId="1E47C901" w14:textId="0AE302F4" w:rsidR="00CE152F" w:rsidRPr="00D51870" w:rsidRDefault="00A369BE" w:rsidP="00A369B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25</w:t>
      </w:r>
      <w:r w:rsidRPr="00D51870">
        <w:rPr>
          <w:i/>
          <w:iCs w:val="0"/>
          <w:lang w:val="es-ES_tradnl"/>
        </w:rPr>
        <w:fldChar w:fldCharType="end"/>
      </w:r>
      <w:r w:rsidRPr="00D51870">
        <w:rPr>
          <w:i/>
          <w:iCs w:val="0"/>
          <w:lang w:val="es-ES_tradnl"/>
        </w:rPr>
        <w:t>. Pantalla principal del cliente.</w:t>
      </w:r>
    </w:p>
    <w:p w14:paraId="027CD059" w14:textId="77777777" w:rsidR="0016488E" w:rsidRPr="00D51870" w:rsidRDefault="0016488E" w:rsidP="0016488E">
      <w:pPr>
        <w:spacing w:line="360" w:lineRule="auto"/>
        <w:jc w:val="both"/>
        <w:rPr>
          <w:i/>
          <w:iCs/>
          <w:lang w:val="es-ES_tradnl"/>
        </w:rPr>
      </w:pPr>
    </w:p>
    <w:p w14:paraId="19DFB360" w14:textId="77777777" w:rsidR="0016488E" w:rsidRPr="00D51870" w:rsidRDefault="0016488E" w:rsidP="0016488E">
      <w:pPr>
        <w:spacing w:line="360" w:lineRule="auto"/>
        <w:jc w:val="both"/>
        <w:rPr>
          <w:i/>
          <w:iCs/>
          <w:lang w:val="es-ES_tradnl"/>
        </w:rPr>
      </w:pPr>
    </w:p>
    <w:p w14:paraId="02B3E536" w14:textId="77777777" w:rsidR="0016488E" w:rsidRPr="00D51870" w:rsidRDefault="0016488E" w:rsidP="0016488E">
      <w:pPr>
        <w:spacing w:line="360" w:lineRule="auto"/>
        <w:jc w:val="both"/>
        <w:rPr>
          <w:i/>
          <w:iCs/>
          <w:lang w:val="es-ES_tradnl"/>
        </w:rPr>
      </w:pPr>
    </w:p>
    <w:p w14:paraId="0A2B10A5" w14:textId="77777777" w:rsidR="0016488E" w:rsidRPr="00D51870" w:rsidRDefault="0016488E" w:rsidP="0016488E">
      <w:pPr>
        <w:keepNext/>
        <w:spacing w:line="360" w:lineRule="auto"/>
        <w:jc w:val="both"/>
        <w:rPr>
          <w:lang w:val="es-ES_tradnl"/>
        </w:rPr>
      </w:pPr>
      <w:r w:rsidRPr="00D51870">
        <w:rPr>
          <w:noProof/>
          <w:lang w:val="es-ES_tradnl"/>
        </w:rPr>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4"/>
                    <a:stretch>
                      <a:fillRect/>
                    </a:stretch>
                  </pic:blipFill>
                  <pic:spPr>
                    <a:xfrm>
                      <a:off x="0" y="0"/>
                      <a:ext cx="5755640" cy="2981960"/>
                    </a:xfrm>
                    <a:prstGeom prst="rect">
                      <a:avLst/>
                    </a:prstGeom>
                  </pic:spPr>
                </pic:pic>
              </a:graphicData>
            </a:graphic>
          </wp:inline>
        </w:drawing>
      </w:r>
    </w:p>
    <w:p w14:paraId="4F443698" w14:textId="1A146648" w:rsidR="0016488E"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26</w:t>
      </w:r>
      <w:r w:rsidRPr="00D51870">
        <w:rPr>
          <w:i/>
          <w:iCs w:val="0"/>
          <w:lang w:val="es-ES_tradnl"/>
        </w:rPr>
        <w:fldChar w:fldCharType="end"/>
      </w:r>
      <w:r w:rsidRPr="00D51870">
        <w:rPr>
          <w:i/>
          <w:iCs w:val="0"/>
          <w:lang w:val="es-ES_tradnl"/>
        </w:rPr>
        <w:t>. Visualización de la lista de comercios.</w:t>
      </w:r>
    </w:p>
    <w:p w14:paraId="3CD6C167" w14:textId="77777777" w:rsidR="0016488E" w:rsidRPr="00D51870" w:rsidRDefault="00CE152F" w:rsidP="0016488E">
      <w:pPr>
        <w:keepNext/>
        <w:rPr>
          <w:lang w:val="es-ES_tradnl"/>
        </w:rPr>
      </w:pPr>
      <w:r w:rsidRPr="00D51870">
        <w:rPr>
          <w:noProof/>
          <w:lang w:val="es-ES_tradnl"/>
        </w:rPr>
        <w:lastRenderedPageBreak/>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5"/>
                    <a:stretch>
                      <a:fillRect/>
                    </a:stretch>
                  </pic:blipFill>
                  <pic:spPr>
                    <a:xfrm>
                      <a:off x="0" y="0"/>
                      <a:ext cx="5755640" cy="2999105"/>
                    </a:xfrm>
                    <a:prstGeom prst="rect">
                      <a:avLst/>
                    </a:prstGeom>
                  </pic:spPr>
                </pic:pic>
              </a:graphicData>
            </a:graphic>
          </wp:inline>
        </w:drawing>
      </w:r>
    </w:p>
    <w:p w14:paraId="7798D012" w14:textId="4AA1E7D9"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27</w:t>
      </w:r>
      <w:r w:rsidRPr="00D51870">
        <w:rPr>
          <w:i/>
          <w:iCs w:val="0"/>
          <w:lang w:val="es-ES_tradnl"/>
        </w:rPr>
        <w:fldChar w:fldCharType="end"/>
      </w:r>
      <w:r w:rsidRPr="00D51870">
        <w:rPr>
          <w:i/>
          <w:iCs w:val="0"/>
          <w:lang w:val="es-ES_tradnl"/>
        </w:rPr>
        <w:t>. Perfil del cliente.</w:t>
      </w:r>
    </w:p>
    <w:p w14:paraId="78E4C5A9" w14:textId="77777777" w:rsidR="00262AC0" w:rsidRPr="00D51870" w:rsidRDefault="00262AC0" w:rsidP="00262AC0">
      <w:pPr>
        <w:keepNext/>
        <w:spacing w:line="360" w:lineRule="auto"/>
        <w:jc w:val="both"/>
        <w:rPr>
          <w:lang w:val="es-ES_tradnl"/>
        </w:rPr>
      </w:pPr>
      <w:r w:rsidRPr="00D51870">
        <w:rPr>
          <w:noProof/>
          <w:lang w:val="es-ES_tradnl"/>
        </w:rPr>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6"/>
                    <a:stretch>
                      <a:fillRect/>
                    </a:stretch>
                  </pic:blipFill>
                  <pic:spPr>
                    <a:xfrm>
                      <a:off x="0" y="0"/>
                      <a:ext cx="5755640" cy="2841625"/>
                    </a:xfrm>
                    <a:prstGeom prst="rect">
                      <a:avLst/>
                    </a:prstGeom>
                  </pic:spPr>
                </pic:pic>
              </a:graphicData>
            </a:graphic>
          </wp:inline>
        </w:drawing>
      </w:r>
    </w:p>
    <w:p w14:paraId="70200EEE" w14:textId="14A677B4" w:rsidR="007C247F" w:rsidRPr="00D51870" w:rsidRDefault="00262AC0" w:rsidP="00262A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28</w:t>
      </w:r>
      <w:r w:rsidRPr="00D51870">
        <w:rPr>
          <w:i/>
          <w:iCs w:val="0"/>
          <w:lang w:val="es-ES_tradnl"/>
        </w:rPr>
        <w:fldChar w:fldCharType="end"/>
      </w:r>
      <w:r w:rsidRPr="00D51870">
        <w:rPr>
          <w:i/>
          <w:iCs w:val="0"/>
          <w:lang w:val="es-ES_tradnl"/>
        </w:rPr>
        <w:t>. Edición del nombre de usuario</w:t>
      </w:r>
      <w:r w:rsidR="00046A52" w:rsidRPr="00D51870">
        <w:rPr>
          <w:i/>
          <w:iCs w:val="0"/>
          <w:lang w:val="es-ES_tradnl"/>
        </w:rPr>
        <w:t xml:space="preserve"> del cliente</w:t>
      </w:r>
      <w:r w:rsidRPr="00D51870">
        <w:rPr>
          <w:i/>
          <w:iCs w:val="0"/>
          <w:lang w:val="es-ES_tradnl"/>
        </w:rPr>
        <w:t>.</w:t>
      </w:r>
    </w:p>
    <w:p w14:paraId="29E799EA"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7"/>
                    <a:stretch>
                      <a:fillRect/>
                    </a:stretch>
                  </pic:blipFill>
                  <pic:spPr>
                    <a:xfrm>
                      <a:off x="0" y="0"/>
                      <a:ext cx="5755640" cy="3011170"/>
                    </a:xfrm>
                    <a:prstGeom prst="rect">
                      <a:avLst/>
                    </a:prstGeom>
                  </pic:spPr>
                </pic:pic>
              </a:graphicData>
            </a:graphic>
          </wp:inline>
        </w:drawing>
      </w:r>
    </w:p>
    <w:p w14:paraId="508E2D50" w14:textId="2B9D6D56" w:rsidR="00821849"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29</w:t>
      </w:r>
      <w:r w:rsidRPr="00D51870">
        <w:rPr>
          <w:i/>
          <w:iCs w:val="0"/>
          <w:lang w:val="es-ES_tradnl"/>
        </w:rPr>
        <w:fldChar w:fldCharType="end"/>
      </w:r>
      <w:r w:rsidRPr="00D51870">
        <w:rPr>
          <w:i/>
          <w:iCs w:val="0"/>
          <w:lang w:val="es-ES_tradnl"/>
        </w:rPr>
        <w:t>. Carrito del cliente.</w:t>
      </w:r>
    </w:p>
    <w:p w14:paraId="6399FB3D" w14:textId="77777777" w:rsidR="0016488E" w:rsidRPr="00D51870" w:rsidRDefault="0016488E" w:rsidP="0016488E">
      <w:pPr>
        <w:rPr>
          <w:lang w:val="es-ES_tradnl"/>
        </w:rPr>
      </w:pPr>
    </w:p>
    <w:p w14:paraId="6103BBDB" w14:textId="7C09566D" w:rsidR="0016488E" w:rsidRPr="00D51870" w:rsidRDefault="0016488E" w:rsidP="0016488E">
      <w:pPr>
        <w:spacing w:line="360" w:lineRule="auto"/>
        <w:jc w:val="both"/>
        <w:rPr>
          <w:lang w:val="es-ES_tradnl"/>
        </w:rPr>
      </w:pPr>
      <w:r w:rsidRPr="00D51870">
        <w:rPr>
          <w:lang w:val="es-ES_tradnl"/>
        </w:rPr>
        <w:t xml:space="preserve">Como se puede observar a continuación, la </w:t>
      </w:r>
      <w:r w:rsidRPr="00D51870">
        <w:rPr>
          <w:i/>
          <w:iCs/>
          <w:lang w:val="es-ES_tradnl"/>
        </w:rPr>
        <w:t xml:space="preserve">Figura </w:t>
      </w:r>
      <w:r w:rsidR="00C75E04">
        <w:rPr>
          <w:i/>
          <w:iCs/>
          <w:lang w:val="es-ES_tradnl"/>
        </w:rPr>
        <w:t>30</w:t>
      </w:r>
      <w:r w:rsidRPr="00D51870">
        <w:rPr>
          <w:lang w:val="es-ES_tradnl"/>
        </w:rPr>
        <w:t xml:space="preserve"> corresponde a la pantalla principal del usuario comercio, pantalla en la cual se puede acceder a las diversas funcionalidades implementadas, tales como la visualización de los productos publicados</w:t>
      </w:r>
      <w:r w:rsidR="00B30003" w:rsidRPr="00D51870">
        <w:rPr>
          <w:lang w:val="es-ES_tradnl"/>
        </w:rPr>
        <w:t xml:space="preserve"> pudiéndose profundizar en la publicación o edición de estos,</w:t>
      </w:r>
      <w:r w:rsidRPr="00D51870">
        <w:rPr>
          <w:lang w:val="es-ES_tradnl"/>
        </w:rPr>
        <w:t xml:space="preserve"> visualizar su perfil y el cierre de su sesión.</w:t>
      </w:r>
    </w:p>
    <w:p w14:paraId="5E759A3B"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8"/>
                    <a:stretch>
                      <a:fillRect/>
                    </a:stretch>
                  </pic:blipFill>
                  <pic:spPr>
                    <a:xfrm>
                      <a:off x="0" y="0"/>
                      <a:ext cx="5755640" cy="2997200"/>
                    </a:xfrm>
                    <a:prstGeom prst="rect">
                      <a:avLst/>
                    </a:prstGeom>
                  </pic:spPr>
                </pic:pic>
              </a:graphicData>
            </a:graphic>
          </wp:inline>
        </w:drawing>
      </w:r>
    </w:p>
    <w:p w14:paraId="5A317B50" w14:textId="11453E79"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30</w:t>
      </w:r>
      <w:r w:rsidRPr="00D51870">
        <w:rPr>
          <w:i/>
          <w:iCs w:val="0"/>
          <w:lang w:val="es-ES_tradnl"/>
        </w:rPr>
        <w:fldChar w:fldCharType="end"/>
      </w:r>
      <w:r w:rsidRPr="00D51870">
        <w:rPr>
          <w:i/>
          <w:iCs w:val="0"/>
          <w:lang w:val="es-ES_tradnl"/>
        </w:rPr>
        <w:t>. Pantalla principal del comercio.</w:t>
      </w:r>
    </w:p>
    <w:p w14:paraId="3BAD8A31"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39"/>
                    <a:stretch>
                      <a:fillRect/>
                    </a:stretch>
                  </pic:blipFill>
                  <pic:spPr>
                    <a:xfrm>
                      <a:off x="0" y="0"/>
                      <a:ext cx="5755640" cy="2989580"/>
                    </a:xfrm>
                    <a:prstGeom prst="rect">
                      <a:avLst/>
                    </a:prstGeom>
                  </pic:spPr>
                </pic:pic>
              </a:graphicData>
            </a:graphic>
          </wp:inline>
        </w:drawing>
      </w:r>
    </w:p>
    <w:p w14:paraId="0F883B06" w14:textId="45A56BE3"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31</w:t>
      </w:r>
      <w:r w:rsidRPr="00D51870">
        <w:rPr>
          <w:i/>
          <w:iCs w:val="0"/>
          <w:lang w:val="es-ES_tradnl"/>
        </w:rPr>
        <w:fldChar w:fldCharType="end"/>
      </w:r>
      <w:r w:rsidRPr="00D51870">
        <w:rPr>
          <w:i/>
          <w:iCs w:val="0"/>
          <w:lang w:val="es-ES_tradnl"/>
        </w:rPr>
        <w:t>. Prototipado de la visualización de los productos del comercio.</w:t>
      </w:r>
    </w:p>
    <w:p w14:paraId="28158A64"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40"/>
                    <a:stretch>
                      <a:fillRect/>
                    </a:stretch>
                  </pic:blipFill>
                  <pic:spPr>
                    <a:xfrm>
                      <a:off x="0" y="0"/>
                      <a:ext cx="5755640" cy="2839720"/>
                    </a:xfrm>
                    <a:prstGeom prst="rect">
                      <a:avLst/>
                    </a:prstGeom>
                  </pic:spPr>
                </pic:pic>
              </a:graphicData>
            </a:graphic>
          </wp:inline>
        </w:drawing>
      </w:r>
    </w:p>
    <w:p w14:paraId="38A43678" w14:textId="79895BE8" w:rsidR="00CE152F" w:rsidRPr="00D51870"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32</w:t>
      </w:r>
      <w:r w:rsidRPr="00D51870">
        <w:rPr>
          <w:i/>
          <w:iCs w:val="0"/>
          <w:lang w:val="es-ES_tradnl"/>
        </w:rPr>
        <w:fldChar w:fldCharType="end"/>
      </w:r>
      <w:r w:rsidRPr="00D51870">
        <w:rPr>
          <w:i/>
          <w:iCs w:val="0"/>
          <w:lang w:val="es-ES_tradnl"/>
        </w:rPr>
        <w:t>. Pantalla de modificación de un producto.</w:t>
      </w:r>
    </w:p>
    <w:p w14:paraId="1C14F806" w14:textId="578C72D5" w:rsidR="00884B40" w:rsidRPr="00D51870" w:rsidRDefault="00CE152F" w:rsidP="00B30003">
      <w:pPr>
        <w:keepNext/>
        <w:spacing w:line="360" w:lineRule="auto"/>
        <w:jc w:val="both"/>
        <w:rPr>
          <w:lang w:val="es-ES_tradnl"/>
        </w:rPr>
      </w:pPr>
      <w:r w:rsidRPr="00D51870">
        <w:rPr>
          <w:noProof/>
          <w:lang w:val="es-ES_tradnl"/>
        </w:rPr>
        <w:lastRenderedPageBreak/>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41"/>
                    <a:stretch>
                      <a:fillRect/>
                    </a:stretch>
                  </pic:blipFill>
                  <pic:spPr>
                    <a:xfrm>
                      <a:off x="0" y="0"/>
                      <a:ext cx="5755640" cy="2996565"/>
                    </a:xfrm>
                    <a:prstGeom prst="rect">
                      <a:avLst/>
                    </a:prstGeom>
                  </pic:spPr>
                </pic:pic>
              </a:graphicData>
            </a:graphic>
          </wp:inline>
        </w:drawing>
      </w:r>
    </w:p>
    <w:p w14:paraId="664E7F99" w14:textId="0D3F9B99" w:rsidR="00CE152F" w:rsidRPr="00D51870" w:rsidRDefault="00B30003" w:rsidP="00B3000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33</w:t>
      </w:r>
      <w:r w:rsidRPr="00D51870">
        <w:rPr>
          <w:i/>
          <w:iCs w:val="0"/>
          <w:lang w:val="es-ES_tradnl"/>
        </w:rPr>
        <w:fldChar w:fldCharType="end"/>
      </w:r>
      <w:r w:rsidRPr="00D51870">
        <w:rPr>
          <w:i/>
          <w:iCs w:val="0"/>
          <w:lang w:val="es-ES_tradnl"/>
        </w:rPr>
        <w:t>. Perfil del comercio.</w:t>
      </w:r>
    </w:p>
    <w:p w14:paraId="7C3BA22A" w14:textId="77777777" w:rsidR="000A1451" w:rsidRPr="00D51870" w:rsidRDefault="000A1451" w:rsidP="000A1451">
      <w:pPr>
        <w:keepNext/>
        <w:rPr>
          <w:lang w:val="es-ES_tradnl"/>
        </w:rPr>
      </w:pPr>
      <w:r w:rsidRPr="00D51870">
        <w:rPr>
          <w:noProof/>
          <w:lang w:val="es-ES_tradnl"/>
        </w:rPr>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42"/>
                    <a:stretch>
                      <a:fillRect/>
                    </a:stretch>
                  </pic:blipFill>
                  <pic:spPr>
                    <a:xfrm>
                      <a:off x="0" y="0"/>
                      <a:ext cx="5755640" cy="2826385"/>
                    </a:xfrm>
                    <a:prstGeom prst="rect">
                      <a:avLst/>
                    </a:prstGeom>
                  </pic:spPr>
                </pic:pic>
              </a:graphicData>
            </a:graphic>
          </wp:inline>
        </w:drawing>
      </w:r>
    </w:p>
    <w:p w14:paraId="687DD9EC" w14:textId="46FB70E3" w:rsidR="000A1451" w:rsidRPr="00D51870" w:rsidRDefault="000A1451" w:rsidP="000A1451">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34</w:t>
      </w:r>
      <w:r w:rsidRPr="00D51870">
        <w:rPr>
          <w:i/>
          <w:iCs w:val="0"/>
          <w:lang w:val="es-ES_tradnl"/>
        </w:rPr>
        <w:fldChar w:fldCharType="end"/>
      </w:r>
      <w:r w:rsidRPr="00D51870">
        <w:rPr>
          <w:i/>
          <w:iCs w:val="0"/>
          <w:lang w:val="es-ES_tradnl"/>
        </w:rPr>
        <w:t>. Edición del perfil del comercio.</w:t>
      </w:r>
    </w:p>
    <w:p w14:paraId="00DCF7EE" w14:textId="77777777" w:rsidR="000A1451" w:rsidRPr="00D51870" w:rsidRDefault="000A1451" w:rsidP="000A1451">
      <w:pPr>
        <w:rPr>
          <w:lang w:val="es-ES_tradnl"/>
        </w:rPr>
      </w:pPr>
    </w:p>
    <w:p w14:paraId="4F36F9A4" w14:textId="77777777" w:rsidR="00884B40" w:rsidRPr="00D51870" w:rsidRDefault="00884B40" w:rsidP="00884B40">
      <w:pPr>
        <w:keepNext/>
        <w:rPr>
          <w:lang w:val="es-ES_tradnl"/>
        </w:rPr>
      </w:pPr>
      <w:r w:rsidRPr="00D51870">
        <w:rPr>
          <w:noProof/>
          <w:lang w:val="es-ES_tradnl"/>
        </w:rPr>
        <w:lastRenderedPageBreak/>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3"/>
                    <a:stretch>
                      <a:fillRect/>
                    </a:stretch>
                  </pic:blipFill>
                  <pic:spPr>
                    <a:xfrm>
                      <a:off x="0" y="0"/>
                      <a:ext cx="5755640" cy="2662555"/>
                    </a:xfrm>
                    <a:prstGeom prst="rect">
                      <a:avLst/>
                    </a:prstGeom>
                  </pic:spPr>
                </pic:pic>
              </a:graphicData>
            </a:graphic>
          </wp:inline>
        </w:drawing>
      </w:r>
    </w:p>
    <w:p w14:paraId="1C147CDD" w14:textId="519A17A4" w:rsidR="00884B40"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35</w:t>
      </w:r>
      <w:r w:rsidRPr="00D51870">
        <w:rPr>
          <w:i/>
          <w:iCs w:val="0"/>
          <w:lang w:val="es-ES_tradnl"/>
        </w:rPr>
        <w:fldChar w:fldCharType="end"/>
      </w:r>
      <w:r w:rsidRPr="00D51870">
        <w:rPr>
          <w:i/>
          <w:iCs w:val="0"/>
          <w:lang w:val="es-ES_tradnl"/>
        </w:rPr>
        <w:t>. Pantalla de nuevo producto.</w:t>
      </w:r>
    </w:p>
    <w:p w14:paraId="657D7471" w14:textId="77777777" w:rsidR="004241F9" w:rsidRPr="00D51870" w:rsidRDefault="004241F9" w:rsidP="00884B40">
      <w:pPr>
        <w:spacing w:line="360" w:lineRule="auto"/>
        <w:jc w:val="both"/>
        <w:rPr>
          <w:lang w:val="es-ES_tradnl"/>
        </w:rPr>
      </w:pPr>
    </w:p>
    <w:p w14:paraId="4D119DF5" w14:textId="4A342A3B" w:rsidR="00884B40" w:rsidRPr="00D51870" w:rsidRDefault="00884B40" w:rsidP="00884B40">
      <w:pPr>
        <w:spacing w:line="360" w:lineRule="auto"/>
        <w:jc w:val="both"/>
        <w:rPr>
          <w:lang w:val="es-ES_tradnl"/>
        </w:rPr>
      </w:pPr>
      <w:r w:rsidRPr="00D51870">
        <w:rPr>
          <w:lang w:val="es-ES_tradnl"/>
        </w:rPr>
        <w:t xml:space="preserve">Como se puede observar en la </w:t>
      </w:r>
      <w:r w:rsidRPr="00D51870">
        <w:rPr>
          <w:i/>
          <w:iCs/>
          <w:lang w:val="es-ES_tradnl"/>
        </w:rPr>
        <w:t>Figura 3</w:t>
      </w:r>
      <w:r w:rsidR="00925BE3">
        <w:rPr>
          <w:i/>
          <w:iCs/>
          <w:lang w:val="es-ES_tradnl"/>
        </w:rPr>
        <w:t>6</w:t>
      </w:r>
      <w:r w:rsidRPr="00D51870">
        <w:rPr>
          <w:lang w:val="es-ES_tradnl"/>
        </w:rPr>
        <w:t>, esta pertenece al usuario administrador, donde se puede</w:t>
      </w:r>
      <w:r w:rsidR="00634A08" w:rsidRPr="00D51870">
        <w:rPr>
          <w:lang w:val="es-ES_tradnl"/>
        </w:rPr>
        <w:t>n</w:t>
      </w:r>
      <w:r w:rsidRPr="00D51870">
        <w:rPr>
          <w:lang w:val="es-ES_tradnl"/>
        </w:rPr>
        <w:t xml:space="preserve"> apreciar los distintos apartados que corresponden a dicho usuario, tales como el manejo de solicitudes del comercio, el acceso a los datos de su perfil, y la visualización de la lista de comercios registrados en la plataforma y el cierre de su sesión.</w:t>
      </w:r>
    </w:p>
    <w:p w14:paraId="03F045D8" w14:textId="77777777" w:rsidR="00884B40" w:rsidRPr="00D51870" w:rsidRDefault="00CE152F" w:rsidP="00884B40">
      <w:pPr>
        <w:keepNext/>
        <w:spacing w:line="360" w:lineRule="auto"/>
        <w:jc w:val="both"/>
        <w:rPr>
          <w:lang w:val="es-ES_tradnl"/>
        </w:rPr>
      </w:pPr>
      <w:r w:rsidRPr="00D51870">
        <w:rPr>
          <w:noProof/>
          <w:lang w:val="es-ES_tradnl"/>
        </w:rPr>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4"/>
                    <a:stretch>
                      <a:fillRect/>
                    </a:stretch>
                  </pic:blipFill>
                  <pic:spPr>
                    <a:xfrm>
                      <a:off x="0" y="0"/>
                      <a:ext cx="5755640" cy="2998470"/>
                    </a:xfrm>
                    <a:prstGeom prst="rect">
                      <a:avLst/>
                    </a:prstGeom>
                  </pic:spPr>
                </pic:pic>
              </a:graphicData>
            </a:graphic>
          </wp:inline>
        </w:drawing>
      </w:r>
    </w:p>
    <w:p w14:paraId="20DA108A" w14:textId="5BDFDEE4" w:rsidR="00E4012B" w:rsidRPr="00D51870" w:rsidRDefault="00884B40" w:rsidP="00C74BB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36</w:t>
      </w:r>
      <w:r w:rsidRPr="00D51870">
        <w:rPr>
          <w:i/>
          <w:iCs w:val="0"/>
          <w:lang w:val="es-ES_tradnl"/>
        </w:rPr>
        <w:fldChar w:fldCharType="end"/>
      </w:r>
      <w:r w:rsidRPr="00D51870">
        <w:rPr>
          <w:i/>
          <w:iCs w:val="0"/>
          <w:lang w:val="es-ES_tradnl"/>
        </w:rPr>
        <w:t>. Pantalla principal del administrador.</w:t>
      </w:r>
    </w:p>
    <w:p w14:paraId="0A4FDC4C" w14:textId="77777777" w:rsidR="00884B40" w:rsidRPr="00D51870" w:rsidRDefault="00CE152F" w:rsidP="00884B40">
      <w:pPr>
        <w:keepNext/>
        <w:spacing w:line="360" w:lineRule="auto"/>
        <w:jc w:val="both"/>
        <w:rPr>
          <w:lang w:val="es-ES_tradnl"/>
        </w:rPr>
      </w:pPr>
      <w:r w:rsidRPr="00D51870">
        <w:rPr>
          <w:noProof/>
          <w:lang w:val="es-ES_tradnl"/>
        </w:rPr>
        <w:lastRenderedPageBreak/>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5"/>
                    <a:stretch>
                      <a:fillRect/>
                    </a:stretch>
                  </pic:blipFill>
                  <pic:spPr>
                    <a:xfrm>
                      <a:off x="0" y="0"/>
                      <a:ext cx="5755640" cy="2819400"/>
                    </a:xfrm>
                    <a:prstGeom prst="rect">
                      <a:avLst/>
                    </a:prstGeom>
                  </pic:spPr>
                </pic:pic>
              </a:graphicData>
            </a:graphic>
          </wp:inline>
        </w:drawing>
      </w:r>
    </w:p>
    <w:p w14:paraId="019A62B7" w14:textId="5AA2820C" w:rsidR="00CE152F"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37</w:t>
      </w:r>
      <w:r w:rsidRPr="00D51870">
        <w:rPr>
          <w:i/>
          <w:iCs w:val="0"/>
          <w:lang w:val="es-ES_tradnl"/>
        </w:rPr>
        <w:fldChar w:fldCharType="end"/>
      </w:r>
      <w:r w:rsidRPr="00D51870">
        <w:rPr>
          <w:i/>
          <w:iCs w:val="0"/>
          <w:lang w:val="es-ES_tradnl"/>
        </w:rPr>
        <w:t>. Manejo de las solicitudes emitidas por los comercios.</w:t>
      </w:r>
    </w:p>
    <w:p w14:paraId="4B6895CB" w14:textId="77777777" w:rsidR="00884B40" w:rsidRPr="00D51870" w:rsidRDefault="00884B40" w:rsidP="00884B40">
      <w:pPr>
        <w:rPr>
          <w:lang w:val="es-ES_tradnl"/>
        </w:rPr>
      </w:pPr>
    </w:p>
    <w:p w14:paraId="7EE8DF1C" w14:textId="77777777" w:rsidR="00884B40" w:rsidRPr="00D51870" w:rsidRDefault="00884B40" w:rsidP="00884B40">
      <w:pPr>
        <w:rPr>
          <w:lang w:val="es-ES_tradnl"/>
        </w:rPr>
      </w:pPr>
    </w:p>
    <w:p w14:paraId="7120AB88" w14:textId="77777777" w:rsidR="00884B40" w:rsidRPr="00D51870" w:rsidRDefault="00884B40" w:rsidP="00884B40">
      <w:pPr>
        <w:rPr>
          <w:lang w:val="es-ES_tradnl"/>
        </w:rPr>
      </w:pPr>
    </w:p>
    <w:p w14:paraId="141DC491" w14:textId="77777777" w:rsidR="00AA4FA8" w:rsidRPr="00D51870" w:rsidRDefault="00CE152F" w:rsidP="00AA4FA8">
      <w:pPr>
        <w:keepNext/>
        <w:spacing w:line="360" w:lineRule="auto"/>
        <w:jc w:val="both"/>
        <w:rPr>
          <w:lang w:val="es-ES_tradnl"/>
        </w:rPr>
      </w:pPr>
      <w:r w:rsidRPr="00D51870">
        <w:rPr>
          <w:noProof/>
          <w:lang w:val="es-ES_tradnl"/>
        </w:rPr>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6"/>
                    <a:stretch>
                      <a:fillRect/>
                    </a:stretch>
                  </pic:blipFill>
                  <pic:spPr>
                    <a:xfrm>
                      <a:off x="0" y="0"/>
                      <a:ext cx="5755640" cy="3007360"/>
                    </a:xfrm>
                    <a:prstGeom prst="rect">
                      <a:avLst/>
                    </a:prstGeom>
                  </pic:spPr>
                </pic:pic>
              </a:graphicData>
            </a:graphic>
          </wp:inline>
        </w:drawing>
      </w:r>
    </w:p>
    <w:p w14:paraId="48CBA3C9" w14:textId="295DEA13" w:rsidR="00CE152F" w:rsidRPr="00D51870" w:rsidRDefault="00AA4FA8" w:rsidP="00AA4F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38</w:t>
      </w:r>
      <w:r w:rsidRPr="00D51870">
        <w:rPr>
          <w:i/>
          <w:iCs w:val="0"/>
          <w:lang w:val="es-ES_tradnl"/>
        </w:rPr>
        <w:fldChar w:fldCharType="end"/>
      </w:r>
      <w:r w:rsidRPr="00D51870">
        <w:rPr>
          <w:i/>
          <w:iCs w:val="0"/>
          <w:lang w:val="es-ES_tradnl"/>
        </w:rPr>
        <w:t>. Perfil del administrador.</w:t>
      </w:r>
    </w:p>
    <w:p w14:paraId="5F03DEE1" w14:textId="77777777" w:rsidR="005B1B55" w:rsidRPr="00D51870" w:rsidRDefault="005B1B55" w:rsidP="005B1B55">
      <w:pPr>
        <w:keepNext/>
        <w:rPr>
          <w:lang w:val="es-ES_tradnl"/>
        </w:rPr>
      </w:pPr>
      <w:r w:rsidRPr="00D51870">
        <w:rPr>
          <w:noProof/>
          <w:lang w:val="es-ES_tradnl"/>
        </w:rPr>
        <w:lastRenderedPageBreak/>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7"/>
                    <a:stretch>
                      <a:fillRect/>
                    </a:stretch>
                  </pic:blipFill>
                  <pic:spPr>
                    <a:xfrm>
                      <a:off x="0" y="0"/>
                      <a:ext cx="5755640" cy="2837815"/>
                    </a:xfrm>
                    <a:prstGeom prst="rect">
                      <a:avLst/>
                    </a:prstGeom>
                  </pic:spPr>
                </pic:pic>
              </a:graphicData>
            </a:graphic>
          </wp:inline>
        </w:drawing>
      </w:r>
    </w:p>
    <w:p w14:paraId="74D04876" w14:textId="16788B84" w:rsidR="005B1B55" w:rsidRPr="00D51870" w:rsidRDefault="005B1B55" w:rsidP="005B1B55">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39</w:t>
      </w:r>
      <w:r w:rsidRPr="00D51870">
        <w:rPr>
          <w:i/>
          <w:iCs w:val="0"/>
          <w:lang w:val="es-ES_tradnl"/>
        </w:rPr>
        <w:fldChar w:fldCharType="end"/>
      </w:r>
      <w:r w:rsidRPr="00D51870">
        <w:rPr>
          <w:i/>
          <w:iCs w:val="0"/>
          <w:lang w:val="es-ES_tradnl"/>
        </w:rPr>
        <w:t>. Edición del nombre del administrador.</w:t>
      </w:r>
    </w:p>
    <w:p w14:paraId="6DF6C193" w14:textId="77777777" w:rsidR="005B1B55" w:rsidRPr="00D51870" w:rsidRDefault="005B1B55" w:rsidP="005B1B55">
      <w:pPr>
        <w:rPr>
          <w:lang w:val="es-ES_tradnl"/>
        </w:rPr>
      </w:pPr>
    </w:p>
    <w:p w14:paraId="67C30A5A" w14:textId="29879E01" w:rsidR="00AA4FA8" w:rsidRPr="00D51870" w:rsidRDefault="00B671E9" w:rsidP="00AA4FA8">
      <w:pPr>
        <w:spacing w:line="360" w:lineRule="auto"/>
        <w:jc w:val="both"/>
        <w:rPr>
          <w:lang w:val="es-ES_tradnl"/>
        </w:rPr>
      </w:pPr>
      <w:r>
        <w:rPr>
          <w:lang w:val="es-ES_tradnl"/>
        </w:rPr>
        <w:t>Finalmente</w:t>
      </w:r>
      <w:r w:rsidR="00B472FF" w:rsidRPr="00D51870">
        <w:rPr>
          <w:lang w:val="es-ES_tradnl"/>
        </w:rPr>
        <w:t xml:space="preserve">, en la </w:t>
      </w:r>
      <w:r w:rsidR="00B472FF" w:rsidRPr="00D51870">
        <w:rPr>
          <w:i/>
          <w:iCs/>
          <w:lang w:val="es-ES_tradnl"/>
        </w:rPr>
        <w:t xml:space="preserve">Figura </w:t>
      </w:r>
      <w:r w:rsidR="00685180">
        <w:rPr>
          <w:i/>
          <w:iCs/>
          <w:lang w:val="es-ES_tradnl"/>
        </w:rPr>
        <w:t>40</w:t>
      </w:r>
      <w:r w:rsidR="005B1B55" w:rsidRPr="00D51870">
        <w:rPr>
          <w:i/>
          <w:iCs/>
          <w:lang w:val="es-ES_tradnl"/>
        </w:rPr>
        <w:t xml:space="preserve"> </w:t>
      </w:r>
      <w:r w:rsidR="00B472FF" w:rsidRPr="00D51870">
        <w:rPr>
          <w:lang w:val="es-ES_tradnl"/>
        </w:rPr>
        <w:t xml:space="preserve">se muestra </w:t>
      </w:r>
      <w:r w:rsidR="00AA4FA8" w:rsidRPr="00D51870">
        <w:rPr>
          <w:lang w:val="es-ES_tradnl"/>
        </w:rPr>
        <w:t>la pantalla dirigida al menú de registro de los usuarios cliente y comercio, los cuales redirigen a una pantalla en la cual se muestra el formulario que deben rellenar para formalizar su registro.</w:t>
      </w:r>
    </w:p>
    <w:p w14:paraId="16F92CB7" w14:textId="77777777" w:rsidR="00550AA8" w:rsidRPr="00D51870" w:rsidRDefault="00A369BE" w:rsidP="00550AA8">
      <w:pPr>
        <w:keepNext/>
        <w:spacing w:line="360" w:lineRule="auto"/>
        <w:jc w:val="both"/>
        <w:rPr>
          <w:lang w:val="es-ES_tradnl"/>
        </w:rPr>
      </w:pPr>
      <w:r w:rsidRPr="00D51870">
        <w:rPr>
          <w:noProof/>
          <w:lang w:val="es-ES_tradnl"/>
        </w:rPr>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8"/>
                    <a:stretch>
                      <a:fillRect/>
                    </a:stretch>
                  </pic:blipFill>
                  <pic:spPr>
                    <a:xfrm>
                      <a:off x="0" y="0"/>
                      <a:ext cx="5755640" cy="2819400"/>
                    </a:xfrm>
                    <a:prstGeom prst="rect">
                      <a:avLst/>
                    </a:prstGeom>
                  </pic:spPr>
                </pic:pic>
              </a:graphicData>
            </a:graphic>
          </wp:inline>
        </w:drawing>
      </w:r>
    </w:p>
    <w:p w14:paraId="42DB359D" w14:textId="5D5F2749"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40</w:t>
      </w:r>
      <w:r w:rsidRPr="00D51870">
        <w:rPr>
          <w:i/>
          <w:iCs w:val="0"/>
          <w:lang w:val="es-ES_tradnl"/>
        </w:rPr>
        <w:fldChar w:fldCharType="end"/>
      </w:r>
      <w:r w:rsidRPr="00D51870">
        <w:rPr>
          <w:i/>
          <w:iCs w:val="0"/>
          <w:lang w:val="es-ES_tradnl"/>
        </w:rPr>
        <w:t>. Menú de registro de usuario.</w:t>
      </w:r>
    </w:p>
    <w:p w14:paraId="1C494317" w14:textId="77777777" w:rsidR="00550AA8" w:rsidRPr="00D51870" w:rsidRDefault="00A369BE" w:rsidP="00550AA8">
      <w:pPr>
        <w:keepNext/>
        <w:spacing w:line="360" w:lineRule="auto"/>
        <w:jc w:val="both"/>
        <w:rPr>
          <w:lang w:val="es-ES_tradnl"/>
        </w:rPr>
      </w:pPr>
      <w:r w:rsidRPr="00D51870">
        <w:rPr>
          <w:noProof/>
          <w:lang w:val="es-ES_tradnl"/>
        </w:rPr>
        <w:lastRenderedPageBreak/>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49"/>
                    <a:stretch>
                      <a:fillRect/>
                    </a:stretch>
                  </pic:blipFill>
                  <pic:spPr>
                    <a:xfrm>
                      <a:off x="0" y="0"/>
                      <a:ext cx="5755640" cy="2839720"/>
                    </a:xfrm>
                    <a:prstGeom prst="rect">
                      <a:avLst/>
                    </a:prstGeom>
                  </pic:spPr>
                </pic:pic>
              </a:graphicData>
            </a:graphic>
          </wp:inline>
        </w:drawing>
      </w:r>
    </w:p>
    <w:p w14:paraId="3BFFCA44" w14:textId="45B9626F"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41</w:t>
      </w:r>
      <w:r w:rsidRPr="00D51870">
        <w:rPr>
          <w:i/>
          <w:iCs w:val="0"/>
          <w:lang w:val="es-ES_tradnl"/>
        </w:rPr>
        <w:fldChar w:fldCharType="end"/>
      </w:r>
      <w:r w:rsidRPr="00D51870">
        <w:rPr>
          <w:i/>
          <w:iCs w:val="0"/>
          <w:lang w:val="es-ES_tradnl"/>
        </w:rPr>
        <w:t>. Pantalla de registro del cliente.</w:t>
      </w:r>
    </w:p>
    <w:p w14:paraId="0EEC1692" w14:textId="77777777" w:rsidR="00550AA8" w:rsidRPr="00D51870" w:rsidRDefault="00A369BE" w:rsidP="00550AA8">
      <w:pPr>
        <w:keepNext/>
        <w:spacing w:line="360" w:lineRule="auto"/>
        <w:jc w:val="both"/>
        <w:rPr>
          <w:lang w:val="es-ES_tradnl"/>
        </w:rPr>
      </w:pPr>
      <w:commentRangeStart w:id="67"/>
      <w:r w:rsidRPr="00D51870">
        <w:rPr>
          <w:noProof/>
          <w:lang w:val="es-ES_tradnl"/>
        </w:rPr>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50"/>
                    <a:stretch>
                      <a:fillRect/>
                    </a:stretch>
                  </pic:blipFill>
                  <pic:spPr>
                    <a:xfrm>
                      <a:off x="0" y="0"/>
                      <a:ext cx="5755640" cy="2926715"/>
                    </a:xfrm>
                    <a:prstGeom prst="rect">
                      <a:avLst/>
                    </a:prstGeom>
                  </pic:spPr>
                </pic:pic>
              </a:graphicData>
            </a:graphic>
          </wp:inline>
        </w:drawing>
      </w:r>
      <w:commentRangeEnd w:id="67"/>
      <w:r w:rsidR="007F3DB6">
        <w:rPr>
          <w:rStyle w:val="Refdecomentario"/>
        </w:rPr>
        <w:commentReference w:id="67"/>
      </w:r>
    </w:p>
    <w:p w14:paraId="2C69A08A" w14:textId="590EDFFC" w:rsidR="00A369BE"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42</w:t>
      </w:r>
      <w:r w:rsidRPr="00D51870">
        <w:rPr>
          <w:i/>
          <w:iCs w:val="0"/>
          <w:lang w:val="es-ES_tradnl"/>
        </w:rPr>
        <w:fldChar w:fldCharType="end"/>
      </w:r>
      <w:r w:rsidRPr="00D51870">
        <w:rPr>
          <w:i/>
          <w:iCs w:val="0"/>
          <w:lang w:val="es-ES_tradnl"/>
        </w:rPr>
        <w:t>. Pantalla d</w:t>
      </w:r>
      <w:r w:rsidR="008620E4" w:rsidRPr="00D51870">
        <w:rPr>
          <w:i/>
          <w:iCs w:val="0"/>
          <w:lang w:val="es-ES_tradnl"/>
        </w:rPr>
        <w:t xml:space="preserve">e la solicitud </w:t>
      </w:r>
      <w:r w:rsidRPr="00D51870">
        <w:rPr>
          <w:i/>
          <w:iCs w:val="0"/>
          <w:lang w:val="es-ES_tradnl"/>
        </w:rPr>
        <w:t>del comercio.</w:t>
      </w:r>
    </w:p>
    <w:p w14:paraId="614A097F" w14:textId="77777777" w:rsidR="003D749C" w:rsidRPr="00D51870" w:rsidRDefault="003D749C" w:rsidP="000A33C8">
      <w:pPr>
        <w:spacing w:line="360" w:lineRule="auto"/>
        <w:jc w:val="both"/>
        <w:rPr>
          <w:lang w:val="es-ES_tradnl"/>
        </w:rPr>
      </w:pPr>
    </w:p>
    <w:p w14:paraId="5716CB7C" w14:textId="0035FAF6" w:rsidR="00782BA0" w:rsidRPr="00D51870" w:rsidRDefault="00DD256D" w:rsidP="00DD256D">
      <w:pPr>
        <w:pStyle w:val="Subcapitulo"/>
        <w:rPr>
          <w:lang w:val="es-ES_tradnl"/>
        </w:rPr>
      </w:pPr>
      <w:bookmarkStart w:id="68" w:name="_Toc143454677"/>
      <w:r w:rsidRPr="00D51870">
        <w:rPr>
          <w:lang w:val="es-ES_tradnl"/>
        </w:rPr>
        <w:t xml:space="preserve">4.4 Desarrollo de la </w:t>
      </w:r>
      <w:commentRangeStart w:id="69"/>
      <w:r w:rsidRPr="00D51870">
        <w:rPr>
          <w:lang w:val="es-ES_tradnl"/>
        </w:rPr>
        <w:t>aplicación</w:t>
      </w:r>
      <w:commentRangeEnd w:id="69"/>
      <w:r w:rsidR="00637002">
        <w:rPr>
          <w:rStyle w:val="Refdecomentario"/>
          <w:rFonts w:eastAsiaTheme="minorHAnsi" w:cstheme="minorBidi"/>
          <w:b w:val="0"/>
          <w:bCs w:val="0"/>
          <w:color w:val="auto"/>
        </w:rPr>
        <w:commentReference w:id="69"/>
      </w:r>
      <w:bookmarkEnd w:id="68"/>
    </w:p>
    <w:p w14:paraId="385BAC41" w14:textId="1C768C8A" w:rsidR="002628EB" w:rsidRPr="00D51870" w:rsidRDefault="00DD256D" w:rsidP="00134360">
      <w:pPr>
        <w:spacing w:line="360" w:lineRule="auto"/>
        <w:jc w:val="both"/>
        <w:rPr>
          <w:lang w:val="es-ES_tradnl"/>
        </w:rPr>
      </w:pPr>
      <w:r w:rsidRPr="00D51870">
        <w:rPr>
          <w:lang w:val="es-ES_tradnl"/>
        </w:rPr>
        <w:t xml:space="preserve">Una vez realizado el modelo inicial de la aplicación, </w:t>
      </w:r>
      <w:r w:rsidR="00C756D0" w:rsidRPr="00D51870">
        <w:rPr>
          <w:lang w:val="es-ES_tradnl"/>
        </w:rPr>
        <w:t>se ha realizado un proyecto en Eclipse [7]</w:t>
      </w:r>
      <w:r w:rsidR="008F54B4">
        <w:rPr>
          <w:lang w:val="es-ES_tradnl"/>
        </w:rPr>
        <w:t xml:space="preserve"> para su implementación</w:t>
      </w:r>
      <w:r w:rsidR="009A5B44" w:rsidRPr="00D51870">
        <w:rPr>
          <w:lang w:val="es-ES_tradnl"/>
        </w:rPr>
        <w:t>.</w:t>
      </w:r>
      <w:r w:rsidR="00C756D0" w:rsidRPr="00D51870">
        <w:rPr>
          <w:lang w:val="es-ES_tradnl"/>
        </w:rPr>
        <w:t xml:space="preserve"> </w:t>
      </w:r>
      <w:r w:rsidR="009A5B44" w:rsidRPr="00D51870">
        <w:rPr>
          <w:lang w:val="es-ES_tradnl"/>
        </w:rPr>
        <w:t>S</w:t>
      </w:r>
      <w:r w:rsidR="00C756D0" w:rsidRPr="00D51870">
        <w:rPr>
          <w:lang w:val="es-ES_tradnl"/>
        </w:rPr>
        <w:t xml:space="preserve">e </w:t>
      </w:r>
      <w:r w:rsidR="005130A7">
        <w:rPr>
          <w:lang w:val="es-ES_tradnl"/>
        </w:rPr>
        <w:t xml:space="preserve">ha </w:t>
      </w:r>
      <w:commentRangeStart w:id="70"/>
      <w:r w:rsidR="005130A7">
        <w:rPr>
          <w:lang w:val="es-ES_tradnl"/>
        </w:rPr>
        <w:t>estructurado</w:t>
      </w:r>
      <w:commentRangeEnd w:id="70"/>
      <w:r w:rsidR="005130A7">
        <w:rPr>
          <w:rStyle w:val="Refdecomentario"/>
        </w:rPr>
        <w:commentReference w:id="70"/>
      </w:r>
      <w:r w:rsidR="005130A7" w:rsidRPr="00D51870">
        <w:rPr>
          <w:lang w:val="es-ES_tradnl"/>
        </w:rPr>
        <w:t xml:space="preserve"> </w:t>
      </w:r>
      <w:r w:rsidR="009A5B44" w:rsidRPr="00D51870">
        <w:rPr>
          <w:lang w:val="es-ES_tradnl"/>
        </w:rPr>
        <w:t xml:space="preserve">una división típica en paquetes </w:t>
      </w:r>
      <w:r w:rsidR="00C756D0" w:rsidRPr="00D51870">
        <w:rPr>
          <w:lang w:val="es-ES_tradnl"/>
        </w:rPr>
        <w:t xml:space="preserve">para </w:t>
      </w:r>
      <w:r w:rsidR="009A5B44" w:rsidRPr="00D51870">
        <w:rPr>
          <w:lang w:val="es-ES_tradnl"/>
        </w:rPr>
        <w:t xml:space="preserve">una </w:t>
      </w:r>
      <w:r w:rsidR="00C756D0" w:rsidRPr="00D51870">
        <w:rPr>
          <w:lang w:val="es-ES_tradnl"/>
        </w:rPr>
        <w:t>organización</w:t>
      </w:r>
      <w:r w:rsidR="006510CD" w:rsidRPr="00D51870">
        <w:rPr>
          <w:lang w:val="es-ES_tradnl"/>
        </w:rPr>
        <w:t xml:space="preserve"> </w:t>
      </w:r>
      <w:r w:rsidR="009A5B44" w:rsidRPr="00D51870">
        <w:rPr>
          <w:lang w:val="es-ES_tradnl"/>
        </w:rPr>
        <w:t xml:space="preserve">lo más clara posible </w:t>
      </w:r>
      <w:r w:rsidR="006510CD" w:rsidRPr="00D51870">
        <w:rPr>
          <w:lang w:val="es-ES_tradnl"/>
        </w:rPr>
        <w:t xml:space="preserve">de los archivos que se </w:t>
      </w:r>
      <w:r w:rsidR="005130A7">
        <w:rPr>
          <w:lang w:val="es-ES_tradnl"/>
        </w:rPr>
        <w:t>van a crear</w:t>
      </w:r>
      <w:r w:rsidR="00E221EE">
        <w:rPr>
          <w:lang w:val="es-ES_tradnl"/>
        </w:rPr>
        <w:t>, utilizándose Java debido a que es un lenguaje de programación que ya conocía, haciendo que la curva de aprendizaje de los nuevos componentes y librerías no sea excesivamente grande.</w:t>
      </w:r>
    </w:p>
    <w:p w14:paraId="0E909C5E" w14:textId="4C74242C" w:rsidR="002628EB" w:rsidRPr="00D51870" w:rsidRDefault="009A5B44" w:rsidP="00134360">
      <w:pPr>
        <w:spacing w:line="360" w:lineRule="auto"/>
        <w:jc w:val="both"/>
        <w:rPr>
          <w:lang w:val="es-ES_tradnl"/>
        </w:rPr>
      </w:pPr>
      <w:r w:rsidRPr="00D51870">
        <w:rPr>
          <w:lang w:val="es-ES_tradnl"/>
        </w:rPr>
        <w:lastRenderedPageBreak/>
        <w:t>La implementación se llevó a cabo siguiendo un enfoque de una clase controladora por cada vista creada. Esta decisión se tomó para realizar una división de las funcionalidades, evitando la agrupación de todas ellas en un mismo archivo, permitiendo una estructura más organizada y clara durante el desarrollo del proyecto.</w:t>
      </w:r>
      <w:r w:rsidR="00EC3474" w:rsidRPr="00D51870">
        <w:rPr>
          <w:lang w:val="es-ES_tradnl"/>
        </w:rPr>
        <w:t xml:space="preserve"> A continuación, se muestra los paquetes que contiene el proyecto en la </w:t>
      </w:r>
      <w:r w:rsidR="00EC3474" w:rsidRPr="00D51870">
        <w:rPr>
          <w:i/>
          <w:iCs/>
          <w:lang w:val="es-ES_tradnl"/>
        </w:rPr>
        <w:t>Figura 42.</w:t>
      </w:r>
    </w:p>
    <w:p w14:paraId="18FEB635" w14:textId="42C7C796" w:rsidR="00EC3474" w:rsidRPr="00D51870" w:rsidRDefault="00AF77EA" w:rsidP="00134360">
      <w:pPr>
        <w:spacing w:line="360" w:lineRule="auto"/>
        <w:jc w:val="both"/>
        <w:rPr>
          <w:b/>
          <w:bCs/>
          <w:lang w:val="es-ES_tradnl"/>
        </w:rPr>
      </w:pPr>
      <w:r w:rsidRPr="00D51870">
        <w:rPr>
          <w:b/>
          <w:bCs/>
          <w:lang w:val="es-ES_tradnl"/>
        </w:rPr>
        <w:t>[Esta figura la cambiaré cuando tenga todas las hojas de estilo una vez acabe de actualizar un poco la interfaz]</w:t>
      </w:r>
    </w:p>
    <w:p w14:paraId="4EF90734" w14:textId="6CD5CCAF" w:rsidR="00972E8A" w:rsidRPr="00D51870" w:rsidRDefault="00EC3474" w:rsidP="00134360">
      <w:pPr>
        <w:spacing w:line="360" w:lineRule="auto"/>
        <w:jc w:val="both"/>
        <w:rPr>
          <w:lang w:val="es-ES_tradnl"/>
        </w:rPr>
      </w:pPr>
      <w:r w:rsidRPr="00D51870">
        <w:rPr>
          <w:noProof/>
          <w:lang w:val="es-ES_tradnl"/>
        </w:rPr>
        <mc:AlternateContent>
          <mc:Choice Requires="wps">
            <w:drawing>
              <wp:anchor distT="0" distB="0" distL="114300" distR="114300" simplePos="0" relativeHeight="251666432" behindDoc="1" locked="0" layoutInCell="1" allowOverlap="1" wp14:anchorId="10524C67" wp14:editId="46B645DF">
                <wp:simplePos x="0" y="0"/>
                <wp:positionH relativeFrom="column">
                  <wp:posOffset>1761490</wp:posOffset>
                </wp:positionH>
                <wp:positionV relativeFrom="paragraph">
                  <wp:posOffset>1160780</wp:posOffset>
                </wp:positionV>
                <wp:extent cx="2232660" cy="635"/>
                <wp:effectExtent l="0" t="0" r="0" b="0"/>
                <wp:wrapNone/>
                <wp:docPr id="951864869" name="Cuadro de texto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58D003A" w14:textId="79E67E87" w:rsidR="00E971A2" w:rsidRPr="00D64DE0" w:rsidRDefault="00E971A2" w:rsidP="00EC3474">
                            <w:pPr>
                              <w:pStyle w:val="Descripcin"/>
                              <w:rPr>
                                <w:sz w:val="24"/>
                                <w:szCs w:val="24"/>
                              </w:rPr>
                            </w:pPr>
                            <w:r>
                              <w:t xml:space="preserve">Figura </w:t>
                            </w:r>
                            <w:r>
                              <w:fldChar w:fldCharType="begin"/>
                            </w:r>
                            <w:r>
                              <w:instrText xml:space="preserve"> SEQ Figura \* ARABIC </w:instrText>
                            </w:r>
                            <w:r>
                              <w:fldChar w:fldCharType="separate"/>
                            </w:r>
                            <w:r w:rsidR="0068324A">
                              <w:rPr>
                                <w:noProof/>
                              </w:rPr>
                              <w:t>43</w:t>
                            </w:r>
                            <w:r>
                              <w:fldChar w:fldCharType="end"/>
                            </w:r>
                            <w:r>
                              <w:t>. Paquetes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24C67" id="_x0000_s1028" type="#_x0000_t202" style="position:absolute;left:0;text-align:left;margin-left:138.7pt;margin-top:91.4pt;width:175.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p9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f380X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" stroked="f">
                <v:textbox style="mso-fit-shape-to-text:t" inset="0,0,0,0">
                  <w:txbxContent>
                    <w:p w14:paraId="758D003A" w14:textId="79E67E87" w:rsidR="00E971A2" w:rsidRPr="00D64DE0" w:rsidRDefault="00E971A2" w:rsidP="00EC3474">
                      <w:pPr>
                        <w:pStyle w:val="Descripcin"/>
                        <w:rPr>
                          <w:sz w:val="24"/>
                          <w:szCs w:val="24"/>
                        </w:rPr>
                      </w:pPr>
                      <w:r>
                        <w:t xml:space="preserve">Figura </w:t>
                      </w:r>
                      <w:r>
                        <w:fldChar w:fldCharType="begin"/>
                      </w:r>
                      <w:r>
                        <w:instrText xml:space="preserve"> SEQ Figura \* ARABIC </w:instrText>
                      </w:r>
                      <w:r>
                        <w:fldChar w:fldCharType="separate"/>
                      </w:r>
                      <w:r w:rsidR="0068324A">
                        <w:rPr>
                          <w:noProof/>
                        </w:rPr>
                        <w:t>43</w:t>
                      </w:r>
                      <w:r>
                        <w:fldChar w:fldCharType="end"/>
                      </w:r>
                      <w:r>
                        <w:t>. Paquetes del proyecto.</w:t>
                      </w:r>
                    </w:p>
                  </w:txbxContent>
                </v:textbox>
              </v:shape>
            </w:pict>
          </mc:Fallback>
        </mc:AlternateContent>
      </w:r>
      <w:r w:rsidRPr="00D51870">
        <w:rPr>
          <w:noProof/>
          <w:lang w:val="es-ES_tradnl"/>
        </w:rPr>
        <w:drawing>
          <wp:anchor distT="0" distB="0" distL="114300" distR="114300" simplePos="0" relativeHeight="251664384" behindDoc="1" locked="0" layoutInCell="1" allowOverlap="1" wp14:anchorId="1FBBB378" wp14:editId="67EADA12">
            <wp:simplePos x="0" y="0"/>
            <wp:positionH relativeFrom="margin">
              <wp:align>center</wp:align>
            </wp:positionH>
            <wp:positionV relativeFrom="paragraph">
              <wp:posOffset>13970</wp:posOffset>
            </wp:positionV>
            <wp:extent cx="2232853" cy="1089754"/>
            <wp:effectExtent l="0" t="0" r="0" b="0"/>
            <wp:wrapNone/>
            <wp:docPr id="1033933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3664" name="Imagen 1"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232853" cy="1089754"/>
                    </a:xfrm>
                    <a:prstGeom prst="rect">
                      <a:avLst/>
                    </a:prstGeom>
                  </pic:spPr>
                </pic:pic>
              </a:graphicData>
            </a:graphic>
          </wp:anchor>
        </w:drawing>
      </w:r>
    </w:p>
    <w:p w14:paraId="0642178D" w14:textId="77777777" w:rsidR="00EC3474" w:rsidRPr="00D51870" w:rsidRDefault="00EC3474" w:rsidP="00134360">
      <w:pPr>
        <w:spacing w:line="360" w:lineRule="auto"/>
        <w:jc w:val="both"/>
        <w:rPr>
          <w:lang w:val="es-ES_tradnl"/>
        </w:rPr>
      </w:pPr>
    </w:p>
    <w:p w14:paraId="43C99188" w14:textId="77777777" w:rsidR="00134360" w:rsidRPr="00D51870" w:rsidRDefault="00134360" w:rsidP="00134360">
      <w:pPr>
        <w:spacing w:line="360" w:lineRule="auto"/>
        <w:jc w:val="both"/>
        <w:rPr>
          <w:lang w:val="es-ES_tradnl"/>
        </w:rPr>
      </w:pPr>
    </w:p>
    <w:p w14:paraId="776D4107" w14:textId="3DD922EA" w:rsidR="00C1571A" w:rsidRPr="00D51870" w:rsidRDefault="00C1571A" w:rsidP="000A33C8">
      <w:pPr>
        <w:spacing w:line="360" w:lineRule="auto"/>
        <w:jc w:val="both"/>
        <w:rPr>
          <w:lang w:val="es-ES_tradnl"/>
        </w:rPr>
      </w:pPr>
    </w:p>
    <w:p w14:paraId="723291BC" w14:textId="77777777" w:rsidR="00C1571A" w:rsidRPr="00D51870" w:rsidRDefault="00C1571A" w:rsidP="000A33C8">
      <w:pPr>
        <w:spacing w:line="360" w:lineRule="auto"/>
        <w:jc w:val="both"/>
        <w:rPr>
          <w:lang w:val="es-ES_tradnl"/>
        </w:rPr>
      </w:pPr>
    </w:p>
    <w:p w14:paraId="189B0F2B" w14:textId="77777777" w:rsidR="00AF77EA" w:rsidRPr="00D51870" w:rsidRDefault="00AF77EA" w:rsidP="000A33C8">
      <w:pPr>
        <w:spacing w:line="360" w:lineRule="auto"/>
        <w:jc w:val="both"/>
        <w:rPr>
          <w:lang w:val="es-ES_tradnl"/>
        </w:rPr>
      </w:pPr>
    </w:p>
    <w:p w14:paraId="4097D51E" w14:textId="77777777" w:rsidR="00C1571A" w:rsidRPr="00D51870" w:rsidRDefault="00C1571A" w:rsidP="000A33C8">
      <w:pPr>
        <w:spacing w:line="360" w:lineRule="auto"/>
        <w:jc w:val="both"/>
        <w:rPr>
          <w:lang w:val="es-ES_tradnl"/>
        </w:rPr>
      </w:pPr>
    </w:p>
    <w:p w14:paraId="3B3D1904" w14:textId="380782DB" w:rsidR="00C1571A" w:rsidRPr="00D51870" w:rsidRDefault="00EC3474" w:rsidP="000A33C8">
      <w:pPr>
        <w:spacing w:line="360" w:lineRule="auto"/>
        <w:jc w:val="both"/>
        <w:rPr>
          <w:i/>
          <w:iCs/>
          <w:lang w:val="es-ES_tradnl"/>
        </w:rPr>
      </w:pPr>
      <w:r w:rsidRPr="00D51870">
        <w:rPr>
          <w:lang w:val="es-ES_tradnl"/>
        </w:rPr>
        <w:t xml:space="preserve">A continuación, se detallan los paquetes mostrados en la </w:t>
      </w:r>
      <w:r w:rsidRPr="00D51870">
        <w:rPr>
          <w:i/>
          <w:iCs/>
          <w:lang w:val="es-ES_tradnl"/>
        </w:rPr>
        <w:t>Figura 42:</w:t>
      </w:r>
    </w:p>
    <w:p w14:paraId="69063905" w14:textId="34872AA6" w:rsidR="00EC3474" w:rsidRPr="00D51870" w:rsidRDefault="00EC3474" w:rsidP="008C0B27">
      <w:pPr>
        <w:pStyle w:val="Prrafodelista"/>
        <w:numPr>
          <w:ilvl w:val="0"/>
          <w:numId w:val="133"/>
        </w:numPr>
        <w:spacing w:line="360" w:lineRule="auto"/>
        <w:jc w:val="both"/>
        <w:rPr>
          <w:lang w:val="es-ES_tradnl"/>
        </w:rPr>
      </w:pPr>
      <w:proofErr w:type="spellStart"/>
      <w:r w:rsidRPr="00D51870">
        <w:rPr>
          <w:i/>
          <w:iCs/>
          <w:lang w:val="es-ES_tradnl"/>
        </w:rPr>
        <w:t>images</w:t>
      </w:r>
      <w:proofErr w:type="spellEnd"/>
      <w:r w:rsidRPr="00D51870">
        <w:rPr>
          <w:i/>
          <w:iCs/>
          <w:lang w:val="es-ES_tradnl"/>
        </w:rPr>
        <w:t xml:space="preserve">: </w:t>
      </w:r>
      <w:r w:rsidRPr="00D51870">
        <w:rPr>
          <w:lang w:val="es-ES_tradnl"/>
        </w:rPr>
        <w:t xml:space="preserve">En este paquete se almacenan las imágenes que la aplicación muestra una vez se ejecutan, </w:t>
      </w:r>
      <w:r w:rsidR="0068316F" w:rsidRPr="00D51870">
        <w:rPr>
          <w:lang w:val="es-ES_tradnl"/>
        </w:rPr>
        <w:t>tales como las imágenes de los productos, o las mostradas en la interfaz de la aplicación.</w:t>
      </w:r>
    </w:p>
    <w:p w14:paraId="715A4994" w14:textId="172C99A1" w:rsidR="0068316F" w:rsidRPr="00D51870" w:rsidRDefault="0068316F" w:rsidP="008C0B27">
      <w:pPr>
        <w:pStyle w:val="Prrafodelista"/>
        <w:numPr>
          <w:ilvl w:val="0"/>
          <w:numId w:val="133"/>
        </w:numPr>
        <w:spacing w:line="360" w:lineRule="auto"/>
        <w:jc w:val="both"/>
        <w:rPr>
          <w:lang w:val="es-ES_tradnl"/>
        </w:rPr>
      </w:pPr>
      <w:proofErr w:type="spellStart"/>
      <w:r w:rsidRPr="00D51870">
        <w:rPr>
          <w:lang w:val="es-ES_tradnl"/>
        </w:rPr>
        <w:t>mm.makery.app</w:t>
      </w:r>
      <w:proofErr w:type="spellEnd"/>
      <w:r w:rsidRPr="00D51870">
        <w:rPr>
          <w:lang w:val="es-ES_tradnl"/>
        </w:rPr>
        <w:t xml:space="preserve">: Este paquete contiene la clase </w:t>
      </w:r>
      <w:proofErr w:type="spellStart"/>
      <w:r w:rsidRPr="00D51870">
        <w:rPr>
          <w:lang w:val="es-ES_tradnl"/>
        </w:rPr>
        <w:t>Main</w:t>
      </w:r>
      <w:proofErr w:type="spellEnd"/>
      <w:r w:rsidRPr="00D51870">
        <w:rPr>
          <w:lang w:val="es-ES_tradnl"/>
        </w:rPr>
        <w:t xml:space="preserve"> del proyecto, el cual se ha aislado del resto del proyecto como parte de la buena práctica de un proyecto hecho en Java.</w:t>
      </w:r>
    </w:p>
    <w:p w14:paraId="1FF00F36" w14:textId="63DB1190" w:rsidR="0068316F" w:rsidRPr="00D51870" w:rsidRDefault="0068316F" w:rsidP="008C0B27">
      <w:pPr>
        <w:pStyle w:val="Prrafodelista"/>
        <w:numPr>
          <w:ilvl w:val="0"/>
          <w:numId w:val="133"/>
        </w:numPr>
        <w:spacing w:line="360" w:lineRule="auto"/>
        <w:jc w:val="both"/>
        <w:rPr>
          <w:lang w:val="es-ES_tradnl"/>
        </w:rPr>
      </w:pPr>
      <w:proofErr w:type="spellStart"/>
      <w:proofErr w:type="gramStart"/>
      <w:r w:rsidRPr="00D51870">
        <w:rPr>
          <w:lang w:val="es-ES_tradnl"/>
        </w:rPr>
        <w:t>mm.makery.app.model</w:t>
      </w:r>
      <w:proofErr w:type="spellEnd"/>
      <w:proofErr w:type="gramEnd"/>
      <w:r w:rsidRPr="00D51870">
        <w:rPr>
          <w:lang w:val="es-ES_tradnl"/>
        </w:rPr>
        <w:t xml:space="preserve">: Este paquete contiene la clase </w:t>
      </w:r>
      <w:proofErr w:type="spellStart"/>
      <w:r w:rsidRPr="00D51870">
        <w:rPr>
          <w:lang w:val="es-ES_tradnl"/>
        </w:rPr>
        <w:t>SesionUsuario</w:t>
      </w:r>
      <w:proofErr w:type="spellEnd"/>
      <w:r w:rsidRPr="00D51870">
        <w:rPr>
          <w:lang w:val="es-ES_tradnl"/>
        </w:rPr>
        <w:t>, la cual se ha creado con el objetivo de almacenar la sesión del usuario activo en la plataforma.</w:t>
      </w:r>
    </w:p>
    <w:p w14:paraId="09CEBDC4" w14:textId="045E5ABF" w:rsidR="00B906C2" w:rsidRPr="00D51870" w:rsidRDefault="00B906C2" w:rsidP="008C0B27">
      <w:pPr>
        <w:pStyle w:val="Prrafodelista"/>
        <w:numPr>
          <w:ilvl w:val="0"/>
          <w:numId w:val="133"/>
        </w:numPr>
        <w:spacing w:line="360" w:lineRule="auto"/>
        <w:jc w:val="both"/>
        <w:rPr>
          <w:lang w:val="es-ES_tradnl"/>
        </w:rPr>
      </w:pPr>
      <w:proofErr w:type="spellStart"/>
      <w:proofErr w:type="gramStart"/>
      <w:r w:rsidRPr="00D51870">
        <w:rPr>
          <w:lang w:val="es-ES_tradnl"/>
        </w:rPr>
        <w:t>mm.makery.app.style</w:t>
      </w:r>
      <w:proofErr w:type="spellEnd"/>
      <w:proofErr w:type="gramEnd"/>
      <w:r w:rsidRPr="00D51870">
        <w:rPr>
          <w:lang w:val="es-ES_tradnl"/>
        </w:rPr>
        <w:t>: En esta clase se almacenan las hojas de estilo CSS del proyecto.</w:t>
      </w:r>
    </w:p>
    <w:p w14:paraId="5975D1DA" w14:textId="09123A53" w:rsidR="00B906C2" w:rsidRPr="00D51870" w:rsidRDefault="00B906C2" w:rsidP="008C0B27">
      <w:pPr>
        <w:pStyle w:val="Prrafodelista"/>
        <w:numPr>
          <w:ilvl w:val="0"/>
          <w:numId w:val="133"/>
        </w:numPr>
        <w:spacing w:line="360" w:lineRule="auto"/>
        <w:jc w:val="both"/>
        <w:rPr>
          <w:lang w:val="es-ES_tradnl"/>
        </w:rPr>
      </w:pPr>
      <w:proofErr w:type="spellStart"/>
      <w:proofErr w:type="gramStart"/>
      <w:r w:rsidRPr="00D51870">
        <w:rPr>
          <w:lang w:val="es-ES_tradnl"/>
        </w:rPr>
        <w:t>mm.makery.app.view</w:t>
      </w:r>
      <w:proofErr w:type="spellEnd"/>
      <w:proofErr w:type="gramEnd"/>
      <w:r w:rsidRPr="00D51870">
        <w:rPr>
          <w:lang w:val="es-ES_tradnl"/>
        </w:rPr>
        <w:t>: En este paquete, se almacenan tanto las clases controladoras como las vistas de la aplicación.</w:t>
      </w:r>
    </w:p>
    <w:p w14:paraId="353DC29D" w14:textId="77777777" w:rsidR="00C1571A" w:rsidRPr="00D51870" w:rsidRDefault="00C1571A" w:rsidP="000A33C8">
      <w:pPr>
        <w:spacing w:line="360" w:lineRule="auto"/>
        <w:jc w:val="both"/>
        <w:rPr>
          <w:lang w:val="es-ES_tradnl"/>
        </w:rPr>
      </w:pPr>
    </w:p>
    <w:p w14:paraId="5EFD070C" w14:textId="36695264" w:rsidR="006B6155" w:rsidRPr="00D51870" w:rsidRDefault="008C0B27" w:rsidP="000A33C8">
      <w:pPr>
        <w:spacing w:line="360" w:lineRule="auto"/>
        <w:jc w:val="both"/>
        <w:rPr>
          <w:lang w:val="es-ES_tradnl"/>
        </w:rPr>
      </w:pPr>
      <w:r w:rsidRPr="00D51870">
        <w:rPr>
          <w:lang w:val="es-ES_tradnl"/>
        </w:rPr>
        <w:t xml:space="preserve">Una vez se crearon los paquetes, </w:t>
      </w:r>
      <w:r w:rsidR="00865AB8">
        <w:rPr>
          <w:lang w:val="es-ES_tradnl"/>
        </w:rPr>
        <w:t xml:space="preserve">nos basamos en el </w:t>
      </w:r>
      <w:r w:rsidR="00865AB8" w:rsidRPr="00865AB8">
        <w:rPr>
          <w:i/>
          <w:lang w:val="es-ES_tradnl"/>
          <w:rPrChange w:id="71" w:author="Francisco José Jaime" w:date="2023-08-17T10:15:00Z">
            <w:rPr>
              <w:lang w:val="es-ES_tradnl"/>
            </w:rPr>
          </w:rPrChange>
        </w:rPr>
        <w:t>mockup</w:t>
      </w:r>
      <w:r w:rsidR="00865AB8">
        <w:rPr>
          <w:lang w:val="es-ES_tradnl"/>
        </w:rPr>
        <w:t xml:space="preserve"> </w:t>
      </w:r>
      <w:r w:rsidR="005C1097">
        <w:rPr>
          <w:lang w:val="es-ES_tradnl"/>
        </w:rPr>
        <w:t>descrito en el apartado 4.3</w:t>
      </w:r>
      <w:r w:rsidR="005271B4">
        <w:rPr>
          <w:lang w:val="es-ES_tradnl"/>
        </w:rPr>
        <w:t xml:space="preserve"> </w:t>
      </w:r>
      <w:r w:rsidRPr="00D51870">
        <w:rPr>
          <w:lang w:val="es-ES_tradnl"/>
        </w:rPr>
        <w:t xml:space="preserve">con el propósito de empezar adecuadamente la implementación de la aplicación con una primera interfaz minimalista en la cual se </w:t>
      </w:r>
      <w:r w:rsidR="00865AB8">
        <w:rPr>
          <w:lang w:val="es-ES_tradnl"/>
        </w:rPr>
        <w:t>pudiera comprobar</w:t>
      </w:r>
      <w:r w:rsidR="00865AB8" w:rsidRPr="00D51870">
        <w:rPr>
          <w:lang w:val="es-ES_tradnl"/>
        </w:rPr>
        <w:t xml:space="preserve"> </w:t>
      </w:r>
      <w:r w:rsidRPr="00D51870">
        <w:rPr>
          <w:lang w:val="es-ES_tradnl"/>
        </w:rPr>
        <w:t xml:space="preserve">el correcto funcionamiento de las funcionalidades implementadas en cada sprint. </w:t>
      </w:r>
    </w:p>
    <w:p w14:paraId="6540974A" w14:textId="1BDEB734" w:rsidR="00E37118" w:rsidRPr="00D51870" w:rsidRDefault="00E37118" w:rsidP="000A33C8">
      <w:pPr>
        <w:spacing w:line="360" w:lineRule="auto"/>
        <w:jc w:val="both"/>
        <w:rPr>
          <w:lang w:val="es-ES_tradnl"/>
        </w:rPr>
      </w:pPr>
    </w:p>
    <w:p w14:paraId="5BFF2399" w14:textId="35FC2F17" w:rsidR="00E37118" w:rsidRPr="00D51870" w:rsidRDefault="00E37118" w:rsidP="00E37118">
      <w:pPr>
        <w:pStyle w:val="Subcapitulo"/>
        <w:rPr>
          <w:lang w:val="es-ES_tradnl"/>
        </w:rPr>
      </w:pPr>
      <w:bookmarkStart w:id="72" w:name="_Toc143454678"/>
      <w:r w:rsidRPr="00D51870">
        <w:rPr>
          <w:lang w:val="es-ES_tradnl"/>
        </w:rPr>
        <w:lastRenderedPageBreak/>
        <w:t>4.5 Base de datos</w:t>
      </w:r>
      <w:bookmarkEnd w:id="72"/>
    </w:p>
    <w:p w14:paraId="0E83F677" w14:textId="3141EC86" w:rsidR="00AF77EA" w:rsidRPr="00D51870" w:rsidRDefault="00E37118" w:rsidP="000A33C8">
      <w:pPr>
        <w:spacing w:line="360" w:lineRule="auto"/>
        <w:jc w:val="both"/>
        <w:rPr>
          <w:lang w:val="es-ES_tradnl"/>
        </w:rPr>
      </w:pPr>
      <w:r w:rsidRPr="00D51870">
        <w:rPr>
          <w:lang w:val="es-ES_tradnl"/>
        </w:rPr>
        <w:t xml:space="preserve">Para el correcto funcionamiento de la aplicación, se requiere el uso de una base de datos para el almacenamiento de los datos con los que se trabajan en </w:t>
      </w:r>
      <w:r w:rsidR="0049222C" w:rsidRPr="00D51870">
        <w:rPr>
          <w:lang w:val="es-ES_tradnl"/>
        </w:rPr>
        <w:t>est</w:t>
      </w:r>
      <w:r w:rsidR="0049222C">
        <w:rPr>
          <w:lang w:val="es-ES_tradnl"/>
        </w:rPr>
        <w:t>a</w:t>
      </w:r>
      <w:r w:rsidRPr="00D51870">
        <w:rPr>
          <w:lang w:val="es-ES_tradnl"/>
        </w:rPr>
        <w:t xml:space="preserve">. </w:t>
      </w:r>
      <w:r w:rsidR="0049222C">
        <w:rPr>
          <w:lang w:val="es-ES_tradnl"/>
        </w:rPr>
        <w:t>La</w:t>
      </w:r>
      <w:r w:rsidRPr="00D51870">
        <w:rPr>
          <w:lang w:val="es-ES_tradnl"/>
        </w:rPr>
        <w:t xml:space="preserve"> </w:t>
      </w:r>
      <w:r w:rsidRPr="00D51870">
        <w:rPr>
          <w:i/>
          <w:iCs/>
          <w:lang w:val="es-ES_tradnl"/>
        </w:rPr>
        <w:t xml:space="preserve">Figura 43 </w:t>
      </w:r>
      <w:del w:id="73" w:author="Francisco José Jaime" w:date="2023-08-17T10:16:00Z">
        <w:r w:rsidRPr="00D51870" w:rsidDel="0049222C">
          <w:rPr>
            <w:lang w:val="es-ES_tradnl"/>
          </w:rPr>
          <w:delText>e</w:delText>
        </w:r>
      </w:del>
      <w:ins w:id="74" w:author="Francisco José Jaime" w:date="2023-08-17T10:16:00Z">
        <w:r w:rsidR="0049222C">
          <w:rPr>
            <w:lang w:val="es-ES_tradnl"/>
          </w:rPr>
          <w:t>muestra el</w:t>
        </w:r>
      </w:ins>
      <w:del w:id="75" w:author="Francisco José Jaime" w:date="2023-08-17T10:16:00Z">
        <w:r w:rsidRPr="00D51870" w:rsidDel="0049222C">
          <w:rPr>
            <w:lang w:val="es-ES_tradnl"/>
          </w:rPr>
          <w:delText>l</w:delText>
        </w:r>
      </w:del>
      <w:r w:rsidRPr="00D51870">
        <w:rPr>
          <w:lang w:val="es-ES_tradnl"/>
        </w:rPr>
        <w:t xml:space="preserve"> modelo entidad-relación que se ha utilizado para la creación de esta base de datos.</w:t>
      </w:r>
    </w:p>
    <w:p w14:paraId="47051717" w14:textId="77777777" w:rsidR="005A1542" w:rsidRPr="00D51870" w:rsidRDefault="005A1542" w:rsidP="005A1542">
      <w:pPr>
        <w:keepNext/>
        <w:spacing w:line="360" w:lineRule="auto"/>
        <w:jc w:val="center"/>
        <w:rPr>
          <w:lang w:val="es-ES_tradnl"/>
        </w:rPr>
      </w:pPr>
      <w:commentRangeStart w:id="76"/>
      <w:r w:rsidRPr="00D51870">
        <w:rPr>
          <w:noProof/>
          <w:lang w:val="es-ES_tradnl"/>
        </w:rPr>
        <w:drawing>
          <wp:inline distT="0" distB="0" distL="0" distR="0" wp14:anchorId="038979D1" wp14:editId="00FA790B">
            <wp:extent cx="1524000" cy="3238934"/>
            <wp:effectExtent l="0" t="0" r="0" b="0"/>
            <wp:docPr id="214516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27988" cy="3247409"/>
                    </a:xfrm>
                    <a:prstGeom prst="rect">
                      <a:avLst/>
                    </a:prstGeom>
                    <a:noFill/>
                    <a:ln>
                      <a:noFill/>
                    </a:ln>
                  </pic:spPr>
                </pic:pic>
              </a:graphicData>
            </a:graphic>
          </wp:inline>
        </w:drawing>
      </w:r>
      <w:commentRangeEnd w:id="76"/>
      <w:r w:rsidR="0049222C">
        <w:rPr>
          <w:rStyle w:val="Refdecomentario"/>
        </w:rPr>
        <w:commentReference w:id="76"/>
      </w:r>
    </w:p>
    <w:p w14:paraId="01684974" w14:textId="51FC78BC" w:rsidR="006B6155" w:rsidRPr="00D51870" w:rsidRDefault="005A1542" w:rsidP="005A154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44</w:t>
      </w:r>
      <w:r w:rsidRPr="00D51870">
        <w:rPr>
          <w:i/>
          <w:iCs w:val="0"/>
          <w:lang w:val="es-ES_tradnl"/>
        </w:rPr>
        <w:fldChar w:fldCharType="end"/>
      </w:r>
      <w:r w:rsidRPr="00D51870">
        <w:rPr>
          <w:i/>
          <w:iCs w:val="0"/>
          <w:lang w:val="es-ES_tradnl"/>
        </w:rPr>
        <w:t>. Modelo entidad-relación de la base de datos del sistema.</w:t>
      </w:r>
    </w:p>
    <w:p w14:paraId="20D9ED78" w14:textId="77777777" w:rsidR="00AF77EA" w:rsidRPr="00D51870" w:rsidRDefault="00AF77EA" w:rsidP="000A33C8">
      <w:pPr>
        <w:spacing w:line="360" w:lineRule="auto"/>
        <w:jc w:val="both"/>
        <w:rPr>
          <w:lang w:val="es-ES_tradnl"/>
        </w:rPr>
      </w:pPr>
    </w:p>
    <w:p w14:paraId="26B8E9C3" w14:textId="176609BA" w:rsidR="00E37118" w:rsidRPr="00D51870" w:rsidRDefault="00E37118" w:rsidP="000A33C8">
      <w:pPr>
        <w:spacing w:line="360" w:lineRule="auto"/>
        <w:jc w:val="both"/>
        <w:rPr>
          <w:lang w:val="es-ES_tradnl"/>
        </w:rPr>
      </w:pPr>
      <w:r w:rsidRPr="00D51870">
        <w:rPr>
          <w:lang w:val="es-ES_tradnl"/>
        </w:rPr>
        <w:t xml:space="preserve">Como se puede apreciar en la </w:t>
      </w:r>
      <w:r w:rsidRPr="00D51870">
        <w:rPr>
          <w:i/>
          <w:iCs/>
          <w:lang w:val="es-ES_tradnl"/>
        </w:rPr>
        <w:t>Figura 43</w:t>
      </w:r>
      <w:r w:rsidR="007A765A" w:rsidRPr="00D51870">
        <w:rPr>
          <w:lang w:val="es-ES_tradnl"/>
        </w:rPr>
        <w:t>, se observan las siguientes tablas:</w:t>
      </w:r>
    </w:p>
    <w:p w14:paraId="6A8268F8" w14:textId="4315E9A9" w:rsidR="007A765A" w:rsidRPr="00D51870" w:rsidRDefault="002A44D6" w:rsidP="000A33C8">
      <w:pPr>
        <w:spacing w:line="360" w:lineRule="auto"/>
        <w:jc w:val="both"/>
        <w:rPr>
          <w:lang w:val="es-ES_tradnl"/>
        </w:rPr>
      </w:pPr>
      <w:r w:rsidRPr="00D51870">
        <w:rPr>
          <w:lang w:val="es-ES_tradnl"/>
        </w:rPr>
        <w:t xml:space="preserve"> 'C</w:t>
      </w:r>
      <w:r w:rsidR="007A765A" w:rsidRPr="00D51870">
        <w:rPr>
          <w:lang w:val="es-ES_tradnl"/>
        </w:rPr>
        <w:t>liente</w:t>
      </w:r>
      <w:r w:rsidRPr="00D51870">
        <w:rPr>
          <w:lang w:val="es-ES_tradnl"/>
        </w:rPr>
        <w:t>'</w:t>
      </w:r>
      <w:r w:rsidR="007A765A" w:rsidRPr="00D51870">
        <w:rPr>
          <w:lang w:val="es-ES_tradnl"/>
        </w:rPr>
        <w:t xml:space="preserve">, para almacenar los datos relativos a un cliente; </w:t>
      </w:r>
      <w:r w:rsidR="001C248A" w:rsidRPr="00D51870">
        <w:rPr>
          <w:lang w:val="es-ES_tradnl"/>
        </w:rPr>
        <w:t>'</w:t>
      </w:r>
      <w:r w:rsidR="007A765A" w:rsidRPr="00D51870">
        <w:rPr>
          <w:lang w:val="es-ES_tradnl"/>
        </w:rPr>
        <w:t>carrito</w:t>
      </w:r>
      <w:r w:rsidR="001C248A" w:rsidRPr="00D51870">
        <w:rPr>
          <w:lang w:val="es-ES_tradnl"/>
        </w:rPr>
        <w:t>'</w:t>
      </w:r>
      <w:r w:rsidR="007A765A" w:rsidRPr="00D51870">
        <w:rPr>
          <w:lang w:val="es-ES_tradnl"/>
        </w:rPr>
        <w:t xml:space="preserve">, para almacenar la información del carrito del cliente; </w:t>
      </w:r>
      <w:r w:rsidR="001C248A" w:rsidRPr="00D51870">
        <w:rPr>
          <w:lang w:val="es-ES_tradnl"/>
        </w:rPr>
        <w:t>'</w:t>
      </w:r>
      <w:r w:rsidR="007A765A" w:rsidRPr="00D51870">
        <w:rPr>
          <w:lang w:val="es-ES_tradnl"/>
        </w:rPr>
        <w:t>producto</w:t>
      </w:r>
      <w:r w:rsidR="001C248A" w:rsidRPr="00D51870">
        <w:rPr>
          <w:lang w:val="es-ES_tradnl"/>
        </w:rPr>
        <w:t>'</w:t>
      </w:r>
      <w:r w:rsidR="007A765A" w:rsidRPr="00D51870">
        <w:rPr>
          <w:lang w:val="es-ES_tradnl"/>
        </w:rPr>
        <w:t xml:space="preserve">, en la que se almacenan los datos de un producto; </w:t>
      </w:r>
      <w:r w:rsidR="001C248A" w:rsidRPr="00D51870">
        <w:rPr>
          <w:lang w:val="es-ES_tradnl"/>
        </w:rPr>
        <w:t>'</w:t>
      </w:r>
      <w:r w:rsidR="007A765A" w:rsidRPr="00D51870">
        <w:rPr>
          <w:lang w:val="es-ES_tradnl"/>
        </w:rPr>
        <w:t>administrador</w:t>
      </w:r>
      <w:r w:rsidR="001C248A" w:rsidRPr="00D51870">
        <w:rPr>
          <w:lang w:val="es-ES_tradnl"/>
        </w:rPr>
        <w:t>'</w:t>
      </w:r>
      <w:r w:rsidR="007A765A" w:rsidRPr="00D51870">
        <w:rPr>
          <w:lang w:val="es-ES_tradnl"/>
        </w:rPr>
        <w:t xml:space="preserve"> para el almacenamiento de los datos del administrador; ídem con </w:t>
      </w:r>
      <w:r w:rsidR="001C248A" w:rsidRPr="00D51870">
        <w:rPr>
          <w:lang w:val="es-ES_tradnl"/>
        </w:rPr>
        <w:t>'</w:t>
      </w:r>
      <w:r w:rsidR="007A765A" w:rsidRPr="00D51870">
        <w:rPr>
          <w:lang w:val="es-ES_tradnl"/>
        </w:rPr>
        <w:t>comercio</w:t>
      </w:r>
      <w:r w:rsidR="001C248A" w:rsidRPr="00D51870">
        <w:rPr>
          <w:lang w:val="es-ES_tradnl"/>
        </w:rPr>
        <w:t>'</w:t>
      </w:r>
      <w:r w:rsidRPr="00D51870">
        <w:rPr>
          <w:lang w:val="es-ES_tradnl"/>
        </w:rPr>
        <w:t>;</w:t>
      </w:r>
      <w:r w:rsidR="007A765A" w:rsidRPr="00D51870">
        <w:rPr>
          <w:lang w:val="es-ES_tradnl"/>
        </w:rPr>
        <w:t xml:space="preserve"> y </w:t>
      </w:r>
      <w:r w:rsidR="001C248A" w:rsidRPr="00D51870">
        <w:rPr>
          <w:lang w:val="es-ES_tradnl"/>
        </w:rPr>
        <w:t>'</w:t>
      </w:r>
      <w:proofErr w:type="spellStart"/>
      <w:r w:rsidR="007A765A" w:rsidRPr="00D51870">
        <w:rPr>
          <w:lang w:val="es-ES_tradnl"/>
        </w:rPr>
        <w:t>solicitudcomercio</w:t>
      </w:r>
      <w:proofErr w:type="spellEnd"/>
      <w:r w:rsidR="001C248A" w:rsidRPr="00D51870">
        <w:rPr>
          <w:lang w:val="es-ES_tradnl"/>
        </w:rPr>
        <w:t xml:space="preserve">' </w:t>
      </w:r>
      <w:r w:rsidR="007A765A" w:rsidRPr="00D51870">
        <w:rPr>
          <w:lang w:val="es-ES_tradnl"/>
        </w:rPr>
        <w:t xml:space="preserve">para almacenar </w:t>
      </w:r>
      <w:r w:rsidRPr="00D51870">
        <w:rPr>
          <w:lang w:val="es-ES_tradnl"/>
        </w:rPr>
        <w:t xml:space="preserve">las solicitudes que se han emitido por los comercios que desean </w:t>
      </w:r>
      <w:commentRangeStart w:id="77"/>
      <w:r w:rsidRPr="00D51870">
        <w:rPr>
          <w:lang w:val="es-ES_tradnl"/>
        </w:rPr>
        <w:t>registrarse</w:t>
      </w:r>
      <w:commentRangeEnd w:id="77"/>
      <w:r w:rsidR="005A2233">
        <w:rPr>
          <w:rStyle w:val="Refdecomentario"/>
        </w:rPr>
        <w:commentReference w:id="77"/>
      </w:r>
      <w:r w:rsidRPr="00D51870">
        <w:rPr>
          <w:lang w:val="es-ES_tradnl"/>
        </w:rPr>
        <w:t>.</w:t>
      </w:r>
    </w:p>
    <w:p w14:paraId="5117CDC6" w14:textId="77777777" w:rsidR="00100909" w:rsidRPr="00D51870" w:rsidRDefault="00100909" w:rsidP="000A33C8">
      <w:pPr>
        <w:spacing w:line="360" w:lineRule="auto"/>
        <w:jc w:val="both"/>
        <w:rPr>
          <w:lang w:val="es-ES_tradnl"/>
        </w:rPr>
      </w:pPr>
    </w:p>
    <w:p w14:paraId="3B3844DF" w14:textId="5D65D4DB" w:rsidR="008B5ADF" w:rsidRPr="00D51870" w:rsidRDefault="008B5ADF" w:rsidP="008B5ADF">
      <w:pPr>
        <w:pStyle w:val="Subcapitulo"/>
        <w:rPr>
          <w:lang w:val="es-ES_tradnl"/>
        </w:rPr>
      </w:pPr>
      <w:bookmarkStart w:id="78" w:name="_Toc143454679"/>
      <w:r w:rsidRPr="00D51870">
        <w:rPr>
          <w:lang w:val="es-ES_tradnl"/>
        </w:rPr>
        <w:t>4.6 Front-</w:t>
      </w:r>
      <w:proofErr w:type="spellStart"/>
      <w:r w:rsidRPr="00D51870">
        <w:rPr>
          <w:lang w:val="es-ES_tradnl"/>
        </w:rPr>
        <w:t>end</w:t>
      </w:r>
      <w:proofErr w:type="spellEnd"/>
      <w:r w:rsidRPr="00D51870">
        <w:rPr>
          <w:lang w:val="es-ES_tradnl"/>
        </w:rPr>
        <w:t xml:space="preserve"> de la aplicación</w:t>
      </w:r>
      <w:bookmarkEnd w:id="78"/>
    </w:p>
    <w:p w14:paraId="19CB7A67" w14:textId="05B5891B" w:rsidR="008B5ADF" w:rsidRPr="00D51870" w:rsidRDefault="008B5ADF" w:rsidP="008B5ADF">
      <w:pPr>
        <w:spacing w:line="360" w:lineRule="auto"/>
        <w:jc w:val="both"/>
        <w:rPr>
          <w:lang w:val="es-ES_tradnl"/>
        </w:rPr>
      </w:pPr>
      <w:r w:rsidRPr="00D51870">
        <w:rPr>
          <w:lang w:val="es-ES_tradnl"/>
        </w:rPr>
        <w:t xml:space="preserve">El diseño de la interfaz se ha realizado gracias a </w:t>
      </w:r>
      <w:proofErr w:type="spellStart"/>
      <w:r w:rsidRPr="00D51870">
        <w:rPr>
          <w:lang w:val="es-ES_tradnl"/>
        </w:rPr>
        <w:t>SceneBuilder</w:t>
      </w:r>
      <w:proofErr w:type="spellEnd"/>
      <w:r w:rsidRPr="00D51870">
        <w:rPr>
          <w:lang w:val="es-ES_tradnl"/>
        </w:rPr>
        <w:t xml:space="preserve"> [8]. Se ha escogido esta aplicación debido a la interfaz sencilla e intuitiva que posee, en la cual se permite diseñar las ventanas de la aplicación sin escribir código. En la </w:t>
      </w:r>
      <w:r w:rsidRPr="00D51870">
        <w:rPr>
          <w:i/>
          <w:iCs/>
          <w:lang w:val="es-ES_tradnl"/>
        </w:rPr>
        <w:t>Figura 44</w:t>
      </w:r>
      <w:r w:rsidRPr="00D51870">
        <w:rPr>
          <w:lang w:val="es-ES_tradnl"/>
        </w:rPr>
        <w:t xml:space="preserve"> se muestra la interfaz que posee una de las ventanas de la aplicación</w:t>
      </w:r>
      <w:r w:rsidR="00637002">
        <w:rPr>
          <w:lang w:val="es-ES_tradnl"/>
        </w:rPr>
        <w:t xml:space="preserve"> durante el proceso de creación de </w:t>
      </w:r>
      <w:r w:rsidR="001B42F9">
        <w:rPr>
          <w:lang w:val="es-ES_tradnl"/>
        </w:rPr>
        <w:t>esta</w:t>
      </w:r>
      <w:r w:rsidRPr="00D51870">
        <w:rPr>
          <w:lang w:val="es-ES_tradnl"/>
        </w:rPr>
        <w:t>.</w:t>
      </w:r>
    </w:p>
    <w:p w14:paraId="298C3940" w14:textId="77777777" w:rsidR="008B5ADF" w:rsidRPr="00D51870" w:rsidRDefault="008B5ADF" w:rsidP="008B5ADF">
      <w:pPr>
        <w:rPr>
          <w:lang w:val="es-ES_tradnl"/>
        </w:rPr>
      </w:pPr>
    </w:p>
    <w:p w14:paraId="6EF80265" w14:textId="77777777" w:rsidR="008B5ADF" w:rsidRPr="00D51870" w:rsidRDefault="008B5ADF" w:rsidP="008B5ADF">
      <w:pPr>
        <w:rPr>
          <w:lang w:val="es-ES_tradnl"/>
        </w:rPr>
      </w:pPr>
    </w:p>
    <w:p w14:paraId="14507B3C" w14:textId="77777777" w:rsidR="002024E7" w:rsidRPr="00D51870" w:rsidRDefault="002024E7" w:rsidP="002024E7">
      <w:pPr>
        <w:keepNext/>
        <w:rPr>
          <w:lang w:val="es-ES_tradnl"/>
        </w:rPr>
      </w:pPr>
      <w:r w:rsidRPr="00D51870">
        <w:rPr>
          <w:noProof/>
          <w:lang w:val="es-ES_tradnl"/>
        </w:rPr>
        <w:lastRenderedPageBreak/>
        <w:drawing>
          <wp:inline distT="0" distB="0" distL="0" distR="0" wp14:anchorId="195A847E" wp14:editId="28842853">
            <wp:extent cx="5755640" cy="3106420"/>
            <wp:effectExtent l="0" t="0" r="0" b="0"/>
            <wp:docPr id="14392759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919" name="Imagen 1" descr="Interfaz de usuario gráfica&#10;&#10;Descripción generada automáticamente"/>
                    <pic:cNvPicPr/>
                  </pic:nvPicPr>
                  <pic:blipFill>
                    <a:blip r:embed="rId53"/>
                    <a:stretch>
                      <a:fillRect/>
                    </a:stretch>
                  </pic:blipFill>
                  <pic:spPr>
                    <a:xfrm>
                      <a:off x="0" y="0"/>
                      <a:ext cx="5755640" cy="3106420"/>
                    </a:xfrm>
                    <a:prstGeom prst="rect">
                      <a:avLst/>
                    </a:prstGeom>
                  </pic:spPr>
                </pic:pic>
              </a:graphicData>
            </a:graphic>
          </wp:inline>
        </w:drawing>
      </w:r>
    </w:p>
    <w:p w14:paraId="2F3046CD" w14:textId="4FD14508" w:rsidR="008B5ADF" w:rsidRPr="00D51870" w:rsidRDefault="002024E7" w:rsidP="002024E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45</w:t>
      </w:r>
      <w:r w:rsidRPr="00D51870">
        <w:rPr>
          <w:i/>
          <w:iCs w:val="0"/>
          <w:lang w:val="es-ES_tradnl"/>
        </w:rPr>
        <w:fldChar w:fldCharType="end"/>
      </w:r>
      <w:r w:rsidRPr="00D51870">
        <w:rPr>
          <w:i/>
          <w:iCs w:val="0"/>
          <w:lang w:val="es-ES_tradnl"/>
        </w:rPr>
        <w:t>. Pantalla de inicio de la aplicación.</w:t>
      </w:r>
    </w:p>
    <w:p w14:paraId="324647C0" w14:textId="5DEB1CCA" w:rsidR="002024E7" w:rsidRPr="00D51870" w:rsidRDefault="002024E7" w:rsidP="006600B2">
      <w:pPr>
        <w:spacing w:line="360" w:lineRule="auto"/>
        <w:jc w:val="both"/>
        <w:rPr>
          <w:lang w:val="es-ES_tradnl"/>
        </w:rPr>
      </w:pPr>
      <w:r w:rsidRPr="00D51870">
        <w:rPr>
          <w:lang w:val="es-ES_tradnl"/>
        </w:rPr>
        <w:t xml:space="preserve">En cada pantalla de la aplicación, se permite establecer los elementos que forman la pantalla, la clase que actúa como controlador y editar los elementos que conforman la vista al gusto del usuario, pudiendo también implementar código para </w:t>
      </w:r>
      <w:r w:rsidR="006600B2" w:rsidRPr="00D51870">
        <w:rPr>
          <w:lang w:val="es-ES_tradnl"/>
        </w:rPr>
        <w:t>modificar el estilo de los elementos.</w:t>
      </w:r>
    </w:p>
    <w:p w14:paraId="22312A3E" w14:textId="77777777" w:rsidR="006600B2" w:rsidRPr="00D51870" w:rsidRDefault="006600B2" w:rsidP="006600B2">
      <w:pPr>
        <w:spacing w:line="360" w:lineRule="auto"/>
        <w:jc w:val="both"/>
        <w:rPr>
          <w:lang w:val="es-ES_tradnl"/>
        </w:rPr>
      </w:pPr>
    </w:p>
    <w:p w14:paraId="454FBD21" w14:textId="5FFCA35E" w:rsidR="00943BBF" w:rsidRPr="00D51870" w:rsidRDefault="00BC2E33" w:rsidP="005D6168">
      <w:pPr>
        <w:pStyle w:val="Subcapitulo"/>
        <w:rPr>
          <w:lang w:val="es-ES_tradnl"/>
        </w:rPr>
      </w:pPr>
      <w:bookmarkStart w:id="79" w:name="_Toc143454680"/>
      <w:r w:rsidRPr="00D51870">
        <w:rPr>
          <w:lang w:val="es-ES_tradnl"/>
        </w:rPr>
        <w:t>4.7 Pruebas a la aplicación</w:t>
      </w:r>
      <w:bookmarkEnd w:id="79"/>
    </w:p>
    <w:p w14:paraId="64399810" w14:textId="28732211" w:rsidR="00CC6234" w:rsidRPr="00D51870" w:rsidRDefault="00A94910" w:rsidP="00EA7B41">
      <w:pPr>
        <w:spacing w:line="360" w:lineRule="auto"/>
        <w:jc w:val="both"/>
        <w:rPr>
          <w:lang w:val="es-ES_tradnl"/>
        </w:rPr>
      </w:pPr>
      <w:r w:rsidRPr="00D51870">
        <w:rPr>
          <w:lang w:val="es-ES_tradnl"/>
        </w:rPr>
        <w:t xml:space="preserve">Por último, se ha realizado una batería de pruebas para comprobar el funcionamiento de la aplicación. </w:t>
      </w:r>
      <w:r w:rsidR="00E971A2">
        <w:rPr>
          <w:lang w:val="es-ES_tradnl"/>
        </w:rPr>
        <w:t xml:space="preserve">La </w:t>
      </w:r>
      <w:r w:rsidRPr="00D51870">
        <w:rPr>
          <w:lang w:val="es-ES_tradnl"/>
        </w:rPr>
        <w:t xml:space="preserve">realización de una batería de pruebas </w:t>
      </w:r>
      <w:r w:rsidR="00E971A2">
        <w:rPr>
          <w:lang w:val="es-ES_tradnl"/>
        </w:rPr>
        <w:t xml:space="preserve">completa que abarque el funcionamiento total del sistema y </w:t>
      </w:r>
      <w:r w:rsidR="00F101A6">
        <w:rPr>
          <w:lang w:val="es-ES_tradnl"/>
        </w:rPr>
        <w:t xml:space="preserve">que </w:t>
      </w:r>
      <w:r w:rsidR="00E971A2">
        <w:rPr>
          <w:lang w:val="es-ES_tradnl"/>
        </w:rPr>
        <w:t>prueb</w:t>
      </w:r>
      <w:r w:rsidR="00F101A6">
        <w:rPr>
          <w:lang w:val="es-ES_tradnl"/>
        </w:rPr>
        <w:t>e</w:t>
      </w:r>
      <w:r w:rsidR="00E971A2">
        <w:rPr>
          <w:lang w:val="es-ES_tradnl"/>
        </w:rPr>
        <w:t xml:space="preserve"> todos los posibles caminos del código (junto con las pruebas de caja negra) resultaría e</w:t>
      </w:r>
      <w:r w:rsidR="00F101A6">
        <w:rPr>
          <w:lang w:val="es-ES_tradnl"/>
        </w:rPr>
        <w:t xml:space="preserve">n una inversión de tiempo y esfuerzo no asumible para las restricciones temporales y de personal de este proyecto. No obstante, con el objeto de cumplir con todas las fases de un proceso de ingeniería de software, </w:t>
      </w:r>
      <w:r w:rsidRPr="00D51870">
        <w:rPr>
          <w:lang w:val="es-ES_tradnl"/>
        </w:rPr>
        <w:t xml:space="preserve">se ha </w:t>
      </w:r>
      <w:r w:rsidR="00F101A6">
        <w:rPr>
          <w:lang w:val="es-ES_tradnl"/>
        </w:rPr>
        <w:t xml:space="preserve">llevado a cabo una </w:t>
      </w:r>
      <w:commentRangeStart w:id="80"/>
      <w:r w:rsidRPr="00D51870">
        <w:rPr>
          <w:lang w:val="es-ES_tradnl"/>
        </w:rPr>
        <w:t>batería de pruebas al carrito de compra del cliente</w:t>
      </w:r>
      <w:commentRangeEnd w:id="80"/>
      <w:r w:rsidR="00F101A6">
        <w:rPr>
          <w:rStyle w:val="Refdecomentario"/>
        </w:rPr>
        <w:commentReference w:id="80"/>
      </w:r>
      <w:r w:rsidR="00AC2942">
        <w:rPr>
          <w:lang w:val="es-ES_tradnl"/>
        </w:rPr>
        <w:t xml:space="preserve"> debido a que es la que involucra una transacción económica por parte del cliente hacia el comercio</w:t>
      </w:r>
      <w:r w:rsidR="00EA7B41" w:rsidRPr="00D51870">
        <w:rPr>
          <w:lang w:val="es-ES_tradnl"/>
        </w:rPr>
        <w:t>, por lo que en las próximas figuras de este apartado se detallan los métodos y test realizados para la funcionalidad explicada anteriormente</w:t>
      </w:r>
      <w:r w:rsidR="00943BBF" w:rsidRPr="00D51870">
        <w:rPr>
          <w:lang w:val="es-ES_tradnl"/>
        </w:rPr>
        <w:t>, donde se resume la funcionalidad de los métodos justo antes de su declaración.</w:t>
      </w:r>
      <w:r w:rsidR="00F101A6">
        <w:rPr>
          <w:color w:val="F9FAF4"/>
          <w:lang w:val="es-ES_tradnl"/>
        </w:rPr>
        <w:t xml:space="preserve"> </w:t>
      </w:r>
      <w:r w:rsidR="00F101A6" w:rsidRPr="001B42F9">
        <w:rPr>
          <w:lang w:val="es-ES_tradnl"/>
        </w:rPr>
        <w:t xml:space="preserve">Aunque, el resto de </w:t>
      </w:r>
      <w:r w:rsidR="001B42F9" w:rsidRPr="001B42F9">
        <w:rPr>
          <w:lang w:val="es-ES_tradnl"/>
        </w:rPr>
        <w:t>las funciones</w:t>
      </w:r>
      <w:r w:rsidR="00F101A6" w:rsidRPr="001B42F9">
        <w:rPr>
          <w:lang w:val="es-ES_tradnl"/>
        </w:rPr>
        <w:t xml:space="preserve"> de la aplicación no ha</w:t>
      </w:r>
      <w:r w:rsidR="00AC2942">
        <w:rPr>
          <w:lang w:val="es-ES_tradnl"/>
        </w:rPr>
        <w:t>n</w:t>
      </w:r>
      <w:r w:rsidR="00F101A6" w:rsidRPr="001B42F9">
        <w:rPr>
          <w:lang w:val="es-ES_tradnl"/>
        </w:rPr>
        <w:t xml:space="preserve"> gozado de una batería de pruebas automatizada, ha sido probada manualmente durante el proceso de desarrollo.</w:t>
      </w:r>
    </w:p>
    <w:p w14:paraId="4E524101" w14:textId="77777777" w:rsidR="00CC6234" w:rsidRPr="00D51870" w:rsidRDefault="00CC6234" w:rsidP="00A94910">
      <w:pPr>
        <w:spacing w:line="360" w:lineRule="auto"/>
        <w:jc w:val="both"/>
        <w:rPr>
          <w:lang w:val="es-ES_tradnl"/>
        </w:rPr>
      </w:pPr>
    </w:p>
    <w:p w14:paraId="578E5E37" w14:textId="77777777" w:rsidR="00806AAD" w:rsidRPr="00D51870" w:rsidRDefault="00943BBF" w:rsidP="00806AAD">
      <w:pPr>
        <w:keepNext/>
        <w:spacing w:line="360" w:lineRule="auto"/>
        <w:jc w:val="both"/>
        <w:rPr>
          <w:lang w:val="es-ES_tradnl"/>
        </w:rPr>
      </w:pPr>
      <w:r w:rsidRPr="00D51870">
        <w:rPr>
          <w:noProof/>
          <w:lang w:val="es-ES_tradnl"/>
        </w:rPr>
        <w:lastRenderedPageBreak/>
        <w:drawing>
          <wp:inline distT="0" distB="0" distL="0" distR="0" wp14:anchorId="01CA1FC5" wp14:editId="5BD79554">
            <wp:extent cx="5755640" cy="5600065"/>
            <wp:effectExtent l="0" t="0" r="0" b="635"/>
            <wp:docPr id="453335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5246" name="Imagen 1" descr="Texto&#10;&#10;Descripción generada automáticamente"/>
                    <pic:cNvPicPr/>
                  </pic:nvPicPr>
                  <pic:blipFill>
                    <a:blip r:embed="rId54"/>
                    <a:stretch>
                      <a:fillRect/>
                    </a:stretch>
                  </pic:blipFill>
                  <pic:spPr>
                    <a:xfrm>
                      <a:off x="0" y="0"/>
                      <a:ext cx="5755640" cy="5600065"/>
                    </a:xfrm>
                    <a:prstGeom prst="rect">
                      <a:avLst/>
                    </a:prstGeom>
                  </pic:spPr>
                </pic:pic>
              </a:graphicData>
            </a:graphic>
          </wp:inline>
        </w:drawing>
      </w:r>
    </w:p>
    <w:p w14:paraId="7F35556C" w14:textId="40F8C034" w:rsidR="00E3453A"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46</w:t>
      </w:r>
      <w:r w:rsidRPr="00D51870">
        <w:rPr>
          <w:i/>
          <w:iCs w:val="0"/>
          <w:lang w:val="es-ES_tradnl"/>
        </w:rPr>
        <w:fldChar w:fldCharType="end"/>
      </w:r>
      <w:r w:rsidRPr="00D51870">
        <w:rPr>
          <w:i/>
          <w:iCs w:val="0"/>
          <w:lang w:val="es-ES_tradnl"/>
        </w:rPr>
        <w:t>. Métodos realizados para las pruebas.</w:t>
      </w:r>
    </w:p>
    <w:p w14:paraId="705F7037" w14:textId="77777777" w:rsidR="00806AAD" w:rsidRPr="00D51870" w:rsidRDefault="00943BBF" w:rsidP="00E6680F">
      <w:pPr>
        <w:keepNext/>
        <w:spacing w:line="360" w:lineRule="auto"/>
        <w:jc w:val="center"/>
        <w:rPr>
          <w:lang w:val="es-ES_tradnl"/>
        </w:rPr>
      </w:pPr>
      <w:commentRangeStart w:id="81"/>
      <w:r w:rsidRPr="00D51870">
        <w:rPr>
          <w:noProof/>
          <w:lang w:val="es-ES_tradnl"/>
        </w:rPr>
        <w:lastRenderedPageBreak/>
        <w:drawing>
          <wp:inline distT="0" distB="0" distL="0" distR="0" wp14:anchorId="2FF73A35" wp14:editId="20EE5406">
            <wp:extent cx="3924300" cy="3560618"/>
            <wp:effectExtent l="0" t="0" r="0" b="1905"/>
            <wp:docPr id="4040641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4131" name="Imagen 1" descr="Texto&#10;&#10;Descripción generada automáticamente"/>
                    <pic:cNvPicPr/>
                  </pic:nvPicPr>
                  <pic:blipFill>
                    <a:blip r:embed="rId55"/>
                    <a:stretch>
                      <a:fillRect/>
                    </a:stretch>
                  </pic:blipFill>
                  <pic:spPr>
                    <a:xfrm>
                      <a:off x="0" y="0"/>
                      <a:ext cx="3926496" cy="3562610"/>
                    </a:xfrm>
                    <a:prstGeom prst="rect">
                      <a:avLst/>
                    </a:prstGeom>
                  </pic:spPr>
                </pic:pic>
              </a:graphicData>
            </a:graphic>
          </wp:inline>
        </w:drawing>
      </w:r>
      <w:commentRangeEnd w:id="81"/>
      <w:r w:rsidR="00C44E21">
        <w:rPr>
          <w:rStyle w:val="Refdecomentario"/>
        </w:rPr>
        <w:commentReference w:id="81"/>
      </w:r>
    </w:p>
    <w:p w14:paraId="2C622908" w14:textId="3C112D3A" w:rsidR="00943BBF"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47</w:t>
      </w:r>
      <w:r w:rsidRPr="00D51870">
        <w:rPr>
          <w:i/>
          <w:iCs w:val="0"/>
          <w:lang w:val="es-ES_tradnl"/>
        </w:rPr>
        <w:fldChar w:fldCharType="end"/>
      </w:r>
      <w:r w:rsidRPr="00D51870">
        <w:rPr>
          <w:i/>
          <w:iCs w:val="0"/>
          <w:lang w:val="es-ES_tradnl"/>
        </w:rPr>
        <w:t>. Métodos de prueba.</w:t>
      </w:r>
    </w:p>
    <w:p w14:paraId="574BE8B5" w14:textId="77777777" w:rsidR="00943BBF" w:rsidRPr="00D51870" w:rsidRDefault="00943BBF" w:rsidP="00A94910">
      <w:pPr>
        <w:spacing w:line="360" w:lineRule="auto"/>
        <w:jc w:val="both"/>
        <w:rPr>
          <w:lang w:val="es-ES_tradnl"/>
        </w:rPr>
      </w:pPr>
    </w:p>
    <w:p w14:paraId="06136B84" w14:textId="32105E40" w:rsidR="00E6680F" w:rsidRPr="00D51870" w:rsidRDefault="00943BBF" w:rsidP="00E6680F">
      <w:pPr>
        <w:keepNext/>
        <w:spacing w:line="360" w:lineRule="auto"/>
        <w:jc w:val="center"/>
        <w:rPr>
          <w:lang w:val="es-ES_tradnl"/>
        </w:rPr>
      </w:pPr>
      <w:r w:rsidRPr="00D51870">
        <w:rPr>
          <w:noProof/>
          <w:lang w:val="es-ES_tradnl"/>
        </w:rPr>
        <w:drawing>
          <wp:inline distT="0" distB="0" distL="0" distR="0" wp14:anchorId="4B5AB52B" wp14:editId="349F5430">
            <wp:extent cx="4102656" cy="3714750"/>
            <wp:effectExtent l="0" t="0" r="0" b="0"/>
            <wp:docPr id="3747390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39080" name="Imagen 1" descr="Texto&#10;&#10;Descripción generada automáticamente"/>
                    <pic:cNvPicPr/>
                  </pic:nvPicPr>
                  <pic:blipFill>
                    <a:blip r:embed="rId56"/>
                    <a:stretch>
                      <a:fillRect/>
                    </a:stretch>
                  </pic:blipFill>
                  <pic:spPr>
                    <a:xfrm>
                      <a:off x="0" y="0"/>
                      <a:ext cx="4105991" cy="3717770"/>
                    </a:xfrm>
                    <a:prstGeom prst="rect">
                      <a:avLst/>
                    </a:prstGeom>
                  </pic:spPr>
                </pic:pic>
              </a:graphicData>
            </a:graphic>
          </wp:inline>
        </w:drawing>
      </w:r>
    </w:p>
    <w:p w14:paraId="5EAA1186" w14:textId="34CE2068" w:rsidR="00943BBF"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48</w:t>
      </w:r>
      <w:r w:rsidRPr="00D51870">
        <w:rPr>
          <w:i/>
          <w:iCs w:val="0"/>
          <w:lang w:val="es-ES_tradnl"/>
        </w:rPr>
        <w:fldChar w:fldCharType="end"/>
      </w:r>
      <w:r w:rsidRPr="00D51870">
        <w:rPr>
          <w:i/>
          <w:iCs w:val="0"/>
          <w:lang w:val="es-ES_tradnl"/>
        </w:rPr>
        <w:t xml:space="preserve">. </w:t>
      </w:r>
      <w:r w:rsidR="00EF7FD5" w:rsidRPr="00D51870">
        <w:rPr>
          <w:i/>
          <w:iCs w:val="0"/>
          <w:lang w:val="es-ES_tradnl"/>
        </w:rPr>
        <w:t>Test</w:t>
      </w:r>
      <w:r w:rsidRPr="00D51870">
        <w:rPr>
          <w:i/>
          <w:iCs w:val="0"/>
          <w:lang w:val="es-ES_tradnl"/>
        </w:rPr>
        <w:t xml:space="preserve"> realizados.</w:t>
      </w:r>
    </w:p>
    <w:p w14:paraId="4D87DBAA" w14:textId="77777777" w:rsidR="00E6680F" w:rsidRPr="00D51870" w:rsidRDefault="00E6680F" w:rsidP="00E6680F">
      <w:pPr>
        <w:rPr>
          <w:lang w:val="es-ES_tradnl"/>
        </w:rPr>
      </w:pPr>
    </w:p>
    <w:p w14:paraId="3ADB4C52" w14:textId="2DCCD3D5" w:rsidR="00E6680F" w:rsidRPr="00D51870" w:rsidRDefault="00FC25DE" w:rsidP="00A94910">
      <w:pPr>
        <w:spacing w:line="360" w:lineRule="auto"/>
        <w:jc w:val="both"/>
        <w:rPr>
          <w:lang w:val="es-ES_tradnl"/>
        </w:rPr>
      </w:pPr>
      <w:r w:rsidRPr="00D51870">
        <w:rPr>
          <w:lang w:val="es-ES_tradnl"/>
        </w:rPr>
        <w:lastRenderedPageBreak/>
        <w:t xml:space="preserve">Con estos </w:t>
      </w:r>
      <w:proofErr w:type="spellStart"/>
      <w:r w:rsidR="0027243D" w:rsidRPr="00D51870">
        <w:rPr>
          <w:lang w:val="es-ES_tradnl"/>
        </w:rPr>
        <w:t>test</w:t>
      </w:r>
      <w:r w:rsidR="0027243D">
        <w:rPr>
          <w:lang w:val="es-ES_tradnl"/>
        </w:rPr>
        <w:t>s</w:t>
      </w:r>
      <w:proofErr w:type="spellEnd"/>
      <w:r w:rsidRPr="00D51870">
        <w:rPr>
          <w:lang w:val="es-ES_tradnl"/>
        </w:rPr>
        <w:t xml:space="preserve"> se ha pretendido, en la medida de lo posible, representar escenas de simulación en la cual el sistema sepa </w:t>
      </w:r>
      <w:r w:rsidR="00C44E21" w:rsidRPr="00D51870">
        <w:rPr>
          <w:lang w:val="es-ES_tradnl"/>
        </w:rPr>
        <w:t>captura</w:t>
      </w:r>
      <w:r w:rsidR="00C44E21">
        <w:rPr>
          <w:lang w:val="es-ES_tradnl"/>
        </w:rPr>
        <w:t>r</w:t>
      </w:r>
      <w:r w:rsidR="00C44E21" w:rsidRPr="00D51870">
        <w:rPr>
          <w:lang w:val="es-ES_tradnl"/>
        </w:rPr>
        <w:t xml:space="preserve"> </w:t>
      </w:r>
      <w:r w:rsidRPr="00D51870">
        <w:rPr>
          <w:lang w:val="es-ES_tradnl"/>
        </w:rPr>
        <w:t xml:space="preserve">y mostrar las excepciones correctamente, así como el correcto mostrado de resultados que son sumamente importantes para el funcionamiento del carrito del </w:t>
      </w:r>
      <w:commentRangeStart w:id="82"/>
      <w:r w:rsidRPr="00D51870">
        <w:rPr>
          <w:lang w:val="es-ES_tradnl"/>
        </w:rPr>
        <w:t>cliente</w:t>
      </w:r>
      <w:commentRangeEnd w:id="82"/>
      <w:r w:rsidR="00C44E21">
        <w:rPr>
          <w:rStyle w:val="Refdecomentario"/>
        </w:rPr>
        <w:commentReference w:id="82"/>
      </w:r>
      <w:r w:rsidRPr="00D51870">
        <w:rPr>
          <w:lang w:val="es-ES_tradnl"/>
        </w:rPr>
        <w:t>.</w:t>
      </w:r>
    </w:p>
    <w:p w14:paraId="74F04592" w14:textId="77777777" w:rsidR="00806AAD" w:rsidRPr="00D51870" w:rsidRDefault="00806AAD" w:rsidP="00806AAD">
      <w:pPr>
        <w:keepNext/>
        <w:spacing w:line="360" w:lineRule="auto"/>
        <w:jc w:val="center"/>
        <w:rPr>
          <w:lang w:val="es-ES_tradnl"/>
        </w:rPr>
      </w:pPr>
      <w:r w:rsidRPr="00D51870">
        <w:rPr>
          <w:noProof/>
          <w:lang w:val="es-ES_tradnl"/>
        </w:rPr>
        <w:drawing>
          <wp:inline distT="0" distB="0" distL="0" distR="0" wp14:anchorId="0F2AAD66" wp14:editId="6A3D6AA4">
            <wp:extent cx="3791479" cy="4534533"/>
            <wp:effectExtent l="0" t="0" r="9525" b="0"/>
            <wp:docPr id="172381636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16369" name="Imagen 1" descr="Interfaz de usuario gráfica, Texto&#10;&#10;Descripción generada automáticamente"/>
                    <pic:cNvPicPr/>
                  </pic:nvPicPr>
                  <pic:blipFill>
                    <a:blip r:embed="rId57"/>
                    <a:stretch>
                      <a:fillRect/>
                    </a:stretch>
                  </pic:blipFill>
                  <pic:spPr>
                    <a:xfrm>
                      <a:off x="0" y="0"/>
                      <a:ext cx="3791479" cy="4534533"/>
                    </a:xfrm>
                    <a:prstGeom prst="rect">
                      <a:avLst/>
                    </a:prstGeom>
                  </pic:spPr>
                </pic:pic>
              </a:graphicData>
            </a:graphic>
          </wp:inline>
        </w:drawing>
      </w:r>
    </w:p>
    <w:p w14:paraId="4EB1F35D" w14:textId="3D4F6548" w:rsidR="00806AAD"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68324A">
        <w:rPr>
          <w:i/>
          <w:iCs w:val="0"/>
          <w:noProof/>
          <w:lang w:val="es-ES_tradnl"/>
        </w:rPr>
        <w:t>49</w:t>
      </w:r>
      <w:r w:rsidRPr="00D51870">
        <w:rPr>
          <w:i/>
          <w:iCs w:val="0"/>
          <w:lang w:val="es-ES_tradnl"/>
        </w:rPr>
        <w:fldChar w:fldCharType="end"/>
      </w:r>
      <w:r w:rsidRPr="00D51870">
        <w:rPr>
          <w:i/>
          <w:iCs w:val="0"/>
          <w:lang w:val="es-ES_tradnl"/>
        </w:rPr>
        <w:t xml:space="preserve">. Ejecución de los </w:t>
      </w:r>
      <w:proofErr w:type="spellStart"/>
      <w:r w:rsidRPr="00D51870">
        <w:rPr>
          <w:i/>
          <w:iCs w:val="0"/>
          <w:lang w:val="es-ES_tradnl"/>
        </w:rPr>
        <w:t>tests</w:t>
      </w:r>
      <w:proofErr w:type="spellEnd"/>
      <w:r w:rsidRPr="00D51870">
        <w:rPr>
          <w:i/>
          <w:iCs w:val="0"/>
          <w:lang w:val="es-ES_tradnl"/>
        </w:rPr>
        <w:t>.</w:t>
      </w:r>
    </w:p>
    <w:p w14:paraId="26DBD14A" w14:textId="77777777" w:rsidR="00E6680F" w:rsidRPr="00D51870" w:rsidRDefault="00E6680F" w:rsidP="00E6680F">
      <w:pPr>
        <w:rPr>
          <w:lang w:val="es-ES_tradnl"/>
        </w:rPr>
      </w:pPr>
    </w:p>
    <w:p w14:paraId="3B1142DF" w14:textId="77777777" w:rsidR="00E6680F" w:rsidRPr="00D51870" w:rsidRDefault="00E6680F" w:rsidP="00E6680F">
      <w:pPr>
        <w:rPr>
          <w:lang w:val="es-ES_tradnl"/>
        </w:rPr>
      </w:pPr>
    </w:p>
    <w:p w14:paraId="36EA90E4" w14:textId="77777777" w:rsidR="00E6680F" w:rsidRPr="00D51870" w:rsidRDefault="00E6680F" w:rsidP="00E6680F">
      <w:pPr>
        <w:rPr>
          <w:lang w:val="es-ES_tradnl"/>
        </w:rPr>
      </w:pPr>
    </w:p>
    <w:p w14:paraId="30A1520B" w14:textId="77777777" w:rsidR="00E6680F" w:rsidRPr="00D51870" w:rsidRDefault="00E6680F" w:rsidP="00E6680F">
      <w:pPr>
        <w:rPr>
          <w:lang w:val="es-ES_tradnl"/>
        </w:rPr>
      </w:pPr>
    </w:p>
    <w:p w14:paraId="0BC390D3" w14:textId="77777777" w:rsidR="00E6680F" w:rsidRPr="00D51870" w:rsidRDefault="00E6680F" w:rsidP="00E6680F">
      <w:pPr>
        <w:rPr>
          <w:lang w:val="es-ES_tradnl"/>
        </w:rPr>
      </w:pPr>
    </w:p>
    <w:p w14:paraId="1C087F9A" w14:textId="77777777" w:rsidR="00E6680F" w:rsidRPr="00D51870" w:rsidRDefault="00E6680F" w:rsidP="00E6680F">
      <w:pPr>
        <w:rPr>
          <w:lang w:val="es-ES_tradnl"/>
        </w:rPr>
      </w:pPr>
    </w:p>
    <w:p w14:paraId="53877B34" w14:textId="77777777" w:rsidR="00E6680F" w:rsidRPr="00D51870" w:rsidRDefault="00E6680F" w:rsidP="00E6680F">
      <w:pPr>
        <w:rPr>
          <w:lang w:val="es-ES_tradnl"/>
        </w:rPr>
      </w:pPr>
    </w:p>
    <w:p w14:paraId="623D5DF5" w14:textId="77777777" w:rsidR="00E6680F" w:rsidRPr="00D51870" w:rsidRDefault="00E6680F" w:rsidP="00E6680F">
      <w:pPr>
        <w:rPr>
          <w:lang w:val="es-ES_tradnl"/>
        </w:rPr>
      </w:pPr>
    </w:p>
    <w:p w14:paraId="2CFD8745" w14:textId="77777777" w:rsidR="00E6680F" w:rsidRPr="00D51870" w:rsidRDefault="00E6680F" w:rsidP="00E6680F">
      <w:pPr>
        <w:rPr>
          <w:lang w:val="es-ES_tradnl"/>
        </w:rPr>
      </w:pPr>
    </w:p>
    <w:p w14:paraId="17B61BA9" w14:textId="77777777" w:rsidR="00E6680F" w:rsidRPr="00D51870" w:rsidRDefault="00E6680F" w:rsidP="00E6680F">
      <w:pPr>
        <w:rPr>
          <w:lang w:val="es-ES_tradnl"/>
        </w:rPr>
      </w:pPr>
    </w:p>
    <w:p w14:paraId="5442215C" w14:textId="77777777" w:rsidR="00E6680F" w:rsidRPr="00D51870" w:rsidRDefault="00E6680F" w:rsidP="00E6680F">
      <w:pPr>
        <w:rPr>
          <w:lang w:val="es-ES_tradnl"/>
        </w:rPr>
      </w:pPr>
    </w:p>
    <w:p w14:paraId="03E83D5E" w14:textId="77777777" w:rsidR="00E6680F" w:rsidRPr="00D51870" w:rsidRDefault="00E6680F" w:rsidP="00E6680F">
      <w:pPr>
        <w:rPr>
          <w:lang w:val="es-ES_tradnl"/>
        </w:rPr>
      </w:pPr>
    </w:p>
    <w:p w14:paraId="481C0BBA" w14:textId="126CEBD0" w:rsidR="00FC25DE" w:rsidRPr="00D51870" w:rsidRDefault="00C5005B" w:rsidP="00C5005B">
      <w:pPr>
        <w:pStyle w:val="Subcapitulo"/>
        <w:rPr>
          <w:lang w:val="es-ES_tradnl"/>
        </w:rPr>
      </w:pPr>
      <w:bookmarkStart w:id="83" w:name="_Toc143454681"/>
      <w:r w:rsidRPr="00D51870">
        <w:rPr>
          <w:lang w:val="es-ES_tradnl"/>
        </w:rPr>
        <w:lastRenderedPageBreak/>
        <w:t>4.</w:t>
      </w:r>
      <w:r w:rsidR="00894120" w:rsidRPr="00D51870">
        <w:rPr>
          <w:lang w:val="es-ES_tradnl"/>
        </w:rPr>
        <w:t>8</w:t>
      </w:r>
      <w:r w:rsidRPr="00D51870">
        <w:rPr>
          <w:lang w:val="es-ES_tradnl"/>
        </w:rPr>
        <w:t xml:space="preserve"> Problemas surgidos en el </w:t>
      </w:r>
      <w:commentRangeStart w:id="84"/>
      <w:r w:rsidRPr="00D51870">
        <w:rPr>
          <w:lang w:val="es-ES_tradnl"/>
        </w:rPr>
        <w:t>desarrollo</w:t>
      </w:r>
      <w:commentRangeEnd w:id="84"/>
      <w:r w:rsidR="00F65E86">
        <w:rPr>
          <w:rStyle w:val="Refdecomentario"/>
          <w:rFonts w:eastAsiaTheme="minorHAnsi" w:cstheme="minorBidi"/>
          <w:b w:val="0"/>
          <w:bCs w:val="0"/>
          <w:color w:val="auto"/>
        </w:rPr>
        <w:commentReference w:id="84"/>
      </w:r>
      <w:bookmarkEnd w:id="83"/>
    </w:p>
    <w:p w14:paraId="5E976B28" w14:textId="7533A993" w:rsidR="00C5005B" w:rsidRPr="00D51870" w:rsidRDefault="00C5005B" w:rsidP="00C5005B">
      <w:pPr>
        <w:spacing w:line="360" w:lineRule="auto"/>
        <w:jc w:val="both"/>
        <w:rPr>
          <w:lang w:val="es-ES_tradnl"/>
        </w:rPr>
      </w:pPr>
      <w:r w:rsidRPr="00D51870">
        <w:rPr>
          <w:lang w:val="es-ES_tradnl"/>
        </w:rPr>
        <w:t xml:space="preserve">Hoy en día es sumamente extraño que no haya ningún contratiempo durante todo </w:t>
      </w:r>
      <w:r w:rsidR="008A451D" w:rsidRPr="00D51870">
        <w:rPr>
          <w:lang w:val="es-ES_tradnl"/>
        </w:rPr>
        <w:t>el</w:t>
      </w:r>
      <w:r w:rsidRPr="00D51870">
        <w:rPr>
          <w:lang w:val="es-ES_tradnl"/>
        </w:rPr>
        <w:t xml:space="preserve"> desarrollo</w:t>
      </w:r>
      <w:r w:rsidR="008A451D" w:rsidRPr="00D51870">
        <w:rPr>
          <w:lang w:val="es-ES_tradnl"/>
        </w:rPr>
        <w:t xml:space="preserve"> de un producto software</w:t>
      </w:r>
      <w:r w:rsidRPr="00D51870">
        <w:rPr>
          <w:lang w:val="es-ES_tradnl"/>
        </w:rPr>
        <w:t xml:space="preserve"> ni situaciones de estancamiento por problemas de las tecnologías o de </w:t>
      </w:r>
      <w:r w:rsidR="008A451D" w:rsidRPr="00D51870">
        <w:rPr>
          <w:lang w:val="es-ES_tradnl"/>
        </w:rPr>
        <w:t xml:space="preserve">la </w:t>
      </w:r>
      <w:r w:rsidRPr="00D51870">
        <w:rPr>
          <w:lang w:val="es-ES_tradnl"/>
        </w:rPr>
        <w:t>implementación del sistema.</w:t>
      </w:r>
      <w:r w:rsidR="00D612B6" w:rsidRPr="00D51870">
        <w:rPr>
          <w:lang w:val="es-ES_tradnl"/>
        </w:rPr>
        <w:t xml:space="preserve"> En el desarrollo de este trabajo de fin de grado no ha sido menos, ya que se han presentado algunas situaciones problemáticas las cuales han hecho que, por ejemplo, se retrasa</w:t>
      </w:r>
      <w:r w:rsidR="00E3483C" w:rsidRPr="00D51870">
        <w:rPr>
          <w:lang w:val="es-ES_tradnl"/>
        </w:rPr>
        <w:t>ra</w:t>
      </w:r>
      <w:r w:rsidR="00D612B6" w:rsidRPr="00D51870">
        <w:rPr>
          <w:lang w:val="es-ES_tradnl"/>
        </w:rPr>
        <w:t xml:space="preserve"> uno de los </w:t>
      </w:r>
      <w:proofErr w:type="spellStart"/>
      <w:r w:rsidR="00D612B6" w:rsidRPr="00D51870">
        <w:rPr>
          <w:lang w:val="es-ES_tradnl"/>
        </w:rPr>
        <w:t>sprints</w:t>
      </w:r>
      <w:proofErr w:type="spellEnd"/>
      <w:r w:rsidR="00D612B6" w:rsidRPr="00D51870">
        <w:rPr>
          <w:lang w:val="es-ES_tradnl"/>
        </w:rPr>
        <w:t xml:space="preserve"> establecidos. </w:t>
      </w:r>
    </w:p>
    <w:p w14:paraId="592B454C" w14:textId="77777777" w:rsidR="00596968" w:rsidRPr="00D51870" w:rsidRDefault="00596968" w:rsidP="00C5005B">
      <w:pPr>
        <w:spacing w:line="360" w:lineRule="auto"/>
        <w:jc w:val="both"/>
        <w:rPr>
          <w:lang w:val="es-ES_tradnl"/>
        </w:rPr>
      </w:pPr>
    </w:p>
    <w:p w14:paraId="226F9084" w14:textId="4DD6C7A0" w:rsidR="00D612B6" w:rsidRPr="00D51870" w:rsidRDefault="00D612B6" w:rsidP="00C5005B">
      <w:pPr>
        <w:spacing w:line="360" w:lineRule="auto"/>
        <w:jc w:val="both"/>
        <w:rPr>
          <w:lang w:val="es-ES_tradnl"/>
        </w:rPr>
      </w:pPr>
      <w:r w:rsidRPr="00D51870">
        <w:rPr>
          <w:lang w:val="es-ES_tradnl"/>
        </w:rPr>
        <w:t>Durante el desarrollo de este proyecto, se encontraron problemas de actualización de registros en la base de datos, que hizo que se retrasase la implementación de la aplicación</w:t>
      </w:r>
      <w:r w:rsidR="008A3561" w:rsidRPr="00D51870">
        <w:rPr>
          <w:lang w:val="es-ES_tradnl"/>
        </w:rPr>
        <w:t xml:space="preserve"> hasta encontrar una solución, ya que es imprescindible el correcto funcionamiento de las sentencias SQL utilizadas para el almacenamiento de datos</w:t>
      </w:r>
      <w:r w:rsidRPr="00D51870">
        <w:rPr>
          <w:lang w:val="es-ES_tradnl"/>
        </w:rPr>
        <w:t xml:space="preserve">. También se tuvo que remodelar el diagrama de clases realizado durante el diseño del proyecto, </w:t>
      </w:r>
      <w:r w:rsidR="005A0FBA">
        <w:rPr>
          <w:lang w:val="es-ES_tradnl"/>
        </w:rPr>
        <w:t xml:space="preserve">pues durante la implementación se vio la necesidad de actualizar el diseño inicial para ajustarse a los requisitos especificados (los cuales también sufrieron modificaciones durante el proceso de </w:t>
      </w:r>
      <w:commentRangeStart w:id="85"/>
      <w:r w:rsidR="005A0FBA">
        <w:rPr>
          <w:lang w:val="es-ES_tradnl"/>
        </w:rPr>
        <w:t>desarrollo</w:t>
      </w:r>
      <w:commentRangeEnd w:id="85"/>
      <w:r w:rsidR="005A0FBA">
        <w:rPr>
          <w:rStyle w:val="Refdecomentario"/>
        </w:rPr>
        <w:commentReference w:id="85"/>
      </w:r>
      <w:r w:rsidR="005A0FBA">
        <w:rPr>
          <w:lang w:val="es-ES_tradnl"/>
        </w:rPr>
        <w:t>)</w:t>
      </w:r>
      <w:r w:rsidRPr="00D51870">
        <w:rPr>
          <w:lang w:val="es-ES_tradnl"/>
        </w:rPr>
        <w:t xml:space="preserve">, por lo </w:t>
      </w:r>
      <w:r w:rsidR="00E3483C" w:rsidRPr="00D51870">
        <w:rPr>
          <w:lang w:val="es-ES_tradnl"/>
        </w:rPr>
        <w:t>que finalmente se elaboró</w:t>
      </w:r>
      <w:r w:rsidRPr="00D51870">
        <w:rPr>
          <w:lang w:val="es-ES_tradnl"/>
        </w:rPr>
        <w:t xml:space="preserve"> el diagrama de clases </w:t>
      </w:r>
      <w:r w:rsidR="00E3483C" w:rsidRPr="00D51870">
        <w:rPr>
          <w:lang w:val="es-ES_tradnl"/>
        </w:rPr>
        <w:t>que se muestra</w:t>
      </w:r>
      <w:r w:rsidRPr="00D51870">
        <w:rPr>
          <w:lang w:val="es-ES_tradnl"/>
        </w:rPr>
        <w:t xml:space="preserve"> en la </w:t>
      </w:r>
      <w:r w:rsidRPr="00D51870">
        <w:rPr>
          <w:i/>
          <w:iCs/>
          <w:lang w:val="es-ES_tradnl"/>
        </w:rPr>
        <w:t>Figura 18.</w:t>
      </w:r>
      <w:r w:rsidR="00E3483C" w:rsidRPr="00D51870">
        <w:rPr>
          <w:i/>
          <w:iCs/>
          <w:lang w:val="es-ES_tradnl"/>
        </w:rPr>
        <w:t xml:space="preserve"> </w:t>
      </w:r>
      <w:r w:rsidR="00F87EBA" w:rsidRPr="00D51870">
        <w:rPr>
          <w:lang w:val="es-ES_tradnl"/>
        </w:rPr>
        <w:t xml:space="preserve">También se presentaron errores en la creación de ficheros FXML desde el entorno de desarrollo utilizado, donde la solución fue crear el archivo desde la carpeta del proyecto manualmente haciendo desaparecer ese </w:t>
      </w:r>
      <w:commentRangeStart w:id="86"/>
      <w:r w:rsidR="00F87EBA" w:rsidRPr="00D51870">
        <w:rPr>
          <w:lang w:val="es-ES_tradnl"/>
        </w:rPr>
        <w:t>error</w:t>
      </w:r>
      <w:commentRangeEnd w:id="86"/>
      <w:r w:rsidR="005E201F">
        <w:rPr>
          <w:rStyle w:val="Refdecomentario"/>
        </w:rPr>
        <w:commentReference w:id="86"/>
      </w:r>
      <w:r w:rsidR="00F87EBA" w:rsidRPr="00D51870">
        <w:rPr>
          <w:lang w:val="es-ES_tradnl"/>
        </w:rPr>
        <w:t>.</w:t>
      </w:r>
    </w:p>
    <w:p w14:paraId="7F510B4E" w14:textId="77777777" w:rsidR="00E833A5" w:rsidRPr="00D51870" w:rsidRDefault="00E833A5" w:rsidP="00E833A5">
      <w:pPr>
        <w:pStyle w:val="CapituloNumero"/>
        <w:rPr>
          <w:lang w:val="es-ES_tradnl"/>
        </w:rPr>
      </w:pPr>
    </w:p>
    <w:p w14:paraId="1E02B292" w14:textId="77777777" w:rsidR="00E833A5" w:rsidRPr="00D51870" w:rsidRDefault="00E833A5" w:rsidP="00E833A5">
      <w:pPr>
        <w:pStyle w:val="CapituloNumero"/>
        <w:rPr>
          <w:lang w:val="es-ES_tradnl"/>
        </w:rPr>
      </w:pPr>
    </w:p>
    <w:p w14:paraId="474D8A3B" w14:textId="77777777" w:rsidR="00B73A20" w:rsidRPr="00D51870" w:rsidRDefault="00B73A20" w:rsidP="00E833A5">
      <w:pPr>
        <w:pStyle w:val="CapituloNumero"/>
        <w:rPr>
          <w:lang w:val="es-ES_tradnl"/>
        </w:rPr>
      </w:pPr>
    </w:p>
    <w:p w14:paraId="5B0A95B6" w14:textId="77777777" w:rsidR="00B73A20" w:rsidRPr="00D51870" w:rsidRDefault="00B73A20">
      <w:pPr>
        <w:rPr>
          <w:color w:val="7F7F7F" w:themeColor="text1" w:themeTint="80"/>
          <w:sz w:val="240"/>
          <w:szCs w:val="144"/>
          <w:lang w:val="es-ES_tradnl"/>
        </w:rPr>
      </w:pPr>
      <w:r w:rsidRPr="00D51870">
        <w:rPr>
          <w:lang w:val="es-ES_tradnl"/>
        </w:rPr>
        <w:br w:type="page"/>
      </w:r>
    </w:p>
    <w:p w14:paraId="1049D927" w14:textId="04BCD380" w:rsidR="00E833A5" w:rsidRPr="00D51870" w:rsidRDefault="00E833A5" w:rsidP="00E833A5">
      <w:pPr>
        <w:pStyle w:val="CapituloNumero"/>
        <w:rPr>
          <w:lang w:val="es-ES_tradnl"/>
        </w:rPr>
      </w:pPr>
      <w:r w:rsidRPr="00D51870">
        <w:rPr>
          <w:lang w:val="es-ES_tradnl"/>
        </w:rPr>
        <w:lastRenderedPageBreak/>
        <w:t>5</w:t>
      </w:r>
    </w:p>
    <w:p w14:paraId="72E51D1A" w14:textId="3E34F28D" w:rsidR="00E833A5" w:rsidRPr="00D51870" w:rsidRDefault="00E833A5" w:rsidP="00E833A5">
      <w:pPr>
        <w:pStyle w:val="Capitulo"/>
        <w:rPr>
          <w:lang w:val="es-ES_tradnl"/>
        </w:rPr>
      </w:pPr>
      <w:bookmarkStart w:id="87" w:name="_Toc143454682"/>
      <w:r w:rsidRPr="00D51870">
        <w:rPr>
          <w:lang w:val="es-ES_tradnl"/>
        </w:rPr>
        <w:t>Conclusiones</w:t>
      </w:r>
      <w:bookmarkEnd w:id="87"/>
    </w:p>
    <w:p w14:paraId="1CB7EDEE" w14:textId="77777777" w:rsidR="00E833A5" w:rsidRPr="00D51870" w:rsidRDefault="00E833A5" w:rsidP="00E833A5">
      <w:pPr>
        <w:pStyle w:val="Capitulo"/>
        <w:rPr>
          <w:lang w:val="es-ES_tradnl"/>
        </w:rPr>
      </w:pPr>
    </w:p>
    <w:p w14:paraId="4AFB5FE8" w14:textId="378D6F92" w:rsidR="00E833A5" w:rsidRPr="00D51870" w:rsidRDefault="00E833A5" w:rsidP="00E833A5">
      <w:pPr>
        <w:pStyle w:val="Subcapitulo"/>
        <w:rPr>
          <w:lang w:val="es-ES_tradnl"/>
        </w:rPr>
      </w:pPr>
      <w:bookmarkStart w:id="88" w:name="_Toc143454683"/>
      <w:r w:rsidRPr="00D51870">
        <w:rPr>
          <w:lang w:val="es-ES_tradnl"/>
        </w:rPr>
        <w:t>5.1 Conclusiones</w:t>
      </w:r>
      <w:bookmarkEnd w:id="88"/>
    </w:p>
    <w:p w14:paraId="4F1F67F8" w14:textId="07A228EF" w:rsidR="001B41F0" w:rsidRPr="00D51870" w:rsidRDefault="00020852" w:rsidP="002219F0">
      <w:pPr>
        <w:spacing w:line="360" w:lineRule="auto"/>
        <w:jc w:val="both"/>
        <w:rPr>
          <w:lang w:val="es-ES_tradnl"/>
        </w:rPr>
      </w:pPr>
      <w:r w:rsidRPr="00D51870">
        <w:rPr>
          <w:lang w:val="es-ES_tradnl"/>
        </w:rPr>
        <w:t xml:space="preserve">Para finalizar, </w:t>
      </w:r>
      <w:r w:rsidR="002219F0" w:rsidRPr="00D51870">
        <w:rPr>
          <w:lang w:val="es-ES_tradnl"/>
        </w:rPr>
        <w:t xml:space="preserve">los objetivos primordiales de este proyecto software han sido completados. Se han elaborado los procesos primordiales de un proyecto software lo más detalladamente posible, </w:t>
      </w:r>
      <w:r w:rsidR="00657886" w:rsidRPr="00D51870">
        <w:rPr>
          <w:lang w:val="es-ES_tradnl"/>
        </w:rPr>
        <w:t>creando una aplicación totalmente funcional. Gracias a este proyecto, he descubierto nuevos entornos y tecnologías en las que he podido profundizar lo máximo posible durante el desarrollo, tanto lenguajes de programación como programas de diseño de procesos.</w:t>
      </w:r>
      <w:r w:rsidR="001B41F0" w:rsidRPr="00D51870">
        <w:rPr>
          <w:lang w:val="es-ES_tradnl"/>
        </w:rPr>
        <w:t xml:space="preserve"> </w:t>
      </w:r>
      <w:r w:rsidR="00ED65C8">
        <w:rPr>
          <w:lang w:val="es-ES_tradnl"/>
        </w:rPr>
        <w:t>La realización</w:t>
      </w:r>
      <w:r w:rsidR="001B41F0" w:rsidRPr="00D51870">
        <w:rPr>
          <w:lang w:val="es-ES_tradnl"/>
        </w:rPr>
        <w:t xml:space="preserve"> de este trabajo también me ha sido de gran ayuda para la resolución de los problemas presentados durante el desarrollo de todo el proyecto, contribuyendo a una mejora </w:t>
      </w:r>
      <w:r w:rsidR="00F23458" w:rsidRPr="00D51870">
        <w:rPr>
          <w:lang w:val="es-ES_tradnl"/>
        </w:rPr>
        <w:t xml:space="preserve">de la </w:t>
      </w:r>
      <w:commentRangeStart w:id="89"/>
      <w:r w:rsidR="00F23458" w:rsidRPr="00D51870">
        <w:rPr>
          <w:lang w:val="es-ES_tradnl"/>
        </w:rPr>
        <w:t>eficacia</w:t>
      </w:r>
      <w:commentRangeEnd w:id="89"/>
      <w:r w:rsidR="00ED65C8">
        <w:rPr>
          <w:rStyle w:val="Refdecomentario"/>
        </w:rPr>
        <w:commentReference w:id="89"/>
      </w:r>
      <w:r w:rsidR="001E1B95" w:rsidRPr="00D51870">
        <w:rPr>
          <w:lang w:val="es-ES_tradnl"/>
        </w:rPr>
        <w:t>.</w:t>
      </w:r>
    </w:p>
    <w:p w14:paraId="2C73226F" w14:textId="77777777" w:rsidR="00A578F6" w:rsidRPr="00D51870" w:rsidRDefault="00A578F6" w:rsidP="002219F0">
      <w:pPr>
        <w:spacing w:line="360" w:lineRule="auto"/>
        <w:jc w:val="both"/>
        <w:rPr>
          <w:lang w:val="es-ES_tradnl"/>
        </w:rPr>
      </w:pPr>
    </w:p>
    <w:p w14:paraId="7675F8C8" w14:textId="6870BDBF" w:rsidR="00E833A5" w:rsidRPr="00D51870" w:rsidRDefault="00657886" w:rsidP="002219F0">
      <w:pPr>
        <w:spacing w:line="360" w:lineRule="auto"/>
        <w:jc w:val="both"/>
        <w:rPr>
          <w:lang w:val="es-ES_tradnl"/>
        </w:rPr>
      </w:pPr>
      <w:r w:rsidRPr="00D51870">
        <w:rPr>
          <w:lang w:val="es-ES_tradnl"/>
        </w:rPr>
        <w:t xml:space="preserve">El aprendizaje de todas las tecnologías </w:t>
      </w:r>
      <w:r w:rsidR="001B41F0" w:rsidRPr="00D51870">
        <w:rPr>
          <w:lang w:val="es-ES_tradnl"/>
        </w:rPr>
        <w:t>utilizadas en este proyecto</w:t>
      </w:r>
      <w:r w:rsidRPr="00D51870">
        <w:rPr>
          <w:lang w:val="es-ES_tradnl"/>
        </w:rPr>
        <w:t xml:space="preserve"> </w:t>
      </w:r>
      <w:commentRangeStart w:id="90"/>
      <w:r w:rsidRPr="00D51870">
        <w:rPr>
          <w:lang w:val="es-ES_tradnl"/>
        </w:rPr>
        <w:t>supone</w:t>
      </w:r>
      <w:commentRangeEnd w:id="90"/>
      <w:r w:rsidR="008C1AD1">
        <w:rPr>
          <w:rStyle w:val="Refdecomentario"/>
        </w:rPr>
        <w:commentReference w:id="90"/>
      </w:r>
      <w:r w:rsidRPr="00D51870">
        <w:rPr>
          <w:lang w:val="es-ES_tradnl"/>
        </w:rPr>
        <w:t xml:space="preserve"> un gran aumento de mis conocimientos </w:t>
      </w:r>
      <w:r w:rsidR="001B41F0" w:rsidRPr="00D51870">
        <w:rPr>
          <w:lang w:val="es-ES_tradnl"/>
        </w:rPr>
        <w:t xml:space="preserve">informáticos </w:t>
      </w:r>
      <w:r w:rsidRPr="00D51870">
        <w:rPr>
          <w:lang w:val="es-ES_tradnl"/>
        </w:rPr>
        <w:t>de cara al mundo laboral</w:t>
      </w:r>
      <w:r w:rsidR="00786B4E">
        <w:rPr>
          <w:lang w:val="es-ES_tradnl"/>
        </w:rPr>
        <w:t>, ya que se ha seguido y llevado a cabo un enfoque ingenieril durante todo el proceso de desarrollo de ese trabajo.</w:t>
      </w:r>
      <w:r w:rsidR="00817BE2" w:rsidRPr="00D51870">
        <w:rPr>
          <w:lang w:val="es-ES_tradnl"/>
        </w:rPr>
        <w:t xml:space="preserve"> Ya que tengo un gran interés por el mundo de la ciberseguridad y la seguridad de la información</w:t>
      </w:r>
      <w:r w:rsidR="001B41F0" w:rsidRPr="00D51870">
        <w:rPr>
          <w:lang w:val="es-ES_tradnl"/>
        </w:rPr>
        <w:t xml:space="preserve"> y, dada la importancia de los datos que se manejan en esta aplicación</w:t>
      </w:r>
      <w:r w:rsidR="00817BE2" w:rsidRPr="00D51870">
        <w:rPr>
          <w:lang w:val="es-ES_tradnl"/>
        </w:rPr>
        <w:t>, n</w:t>
      </w:r>
      <w:r w:rsidRPr="00D51870">
        <w:rPr>
          <w:lang w:val="es-ES_tradnl"/>
        </w:rPr>
        <w:t xml:space="preserve">o descarto seguir en un futuro con el desarrollo de la aplicación, así como su puesta en producción, añadiendo los requisitos a futuro descritos </w:t>
      </w:r>
      <w:r w:rsidR="00C4498D" w:rsidRPr="00D51870">
        <w:rPr>
          <w:lang w:val="es-ES_tradnl"/>
        </w:rPr>
        <w:t>y las capas de seguridad necesarias para el correcto funcionamiento</w:t>
      </w:r>
      <w:r w:rsidR="00817BE2" w:rsidRPr="00D51870">
        <w:rPr>
          <w:lang w:val="es-ES_tradnl"/>
        </w:rPr>
        <w:t xml:space="preserve"> y </w:t>
      </w:r>
      <w:r w:rsidR="00C12579">
        <w:rPr>
          <w:lang w:val="es-ES_tradnl"/>
        </w:rPr>
        <w:t>encriptado</w:t>
      </w:r>
      <w:r w:rsidR="00C12579" w:rsidRPr="00D51870">
        <w:rPr>
          <w:lang w:val="es-ES_tradnl"/>
        </w:rPr>
        <w:t xml:space="preserve"> </w:t>
      </w:r>
      <w:r w:rsidR="00817BE2" w:rsidRPr="00D51870">
        <w:rPr>
          <w:lang w:val="es-ES_tradnl"/>
        </w:rPr>
        <w:t>de los datos almacenados en la base de datos</w:t>
      </w:r>
      <w:r w:rsidR="001B41F0" w:rsidRPr="00D51870">
        <w:rPr>
          <w:lang w:val="es-ES_tradnl"/>
        </w:rPr>
        <w:t xml:space="preserve">. </w:t>
      </w:r>
    </w:p>
    <w:p w14:paraId="51995FEB" w14:textId="77777777" w:rsidR="00F30FA4" w:rsidRPr="00D51870" w:rsidRDefault="00F30FA4" w:rsidP="002219F0">
      <w:pPr>
        <w:spacing w:line="360" w:lineRule="auto"/>
        <w:jc w:val="both"/>
        <w:rPr>
          <w:lang w:val="es-ES_tradnl"/>
        </w:rPr>
      </w:pPr>
    </w:p>
    <w:p w14:paraId="4D60191D" w14:textId="1E8E0E72" w:rsidR="00F30FA4" w:rsidRPr="00D51870" w:rsidRDefault="00F30FA4" w:rsidP="002219F0">
      <w:pPr>
        <w:spacing w:line="360" w:lineRule="auto"/>
        <w:jc w:val="both"/>
        <w:rPr>
          <w:lang w:val="es-ES_tradnl"/>
        </w:rPr>
      </w:pPr>
      <w:r w:rsidRPr="00D51870">
        <w:rPr>
          <w:lang w:val="es-ES_tradnl"/>
        </w:rPr>
        <w:t xml:space="preserve">Pese a los problemas encontrados, pienso que el resultado final cumple con las expectativas que tenía antes de empezar a desarrollarlo, ya que el objetivo de este era poner en práctica lo aprendido durante mis estudios en la universidad y utilizar tecnologías con las que no tuve oportunidad de </w:t>
      </w:r>
      <w:commentRangeStart w:id="91"/>
      <w:r w:rsidRPr="00D51870">
        <w:rPr>
          <w:lang w:val="es-ES_tradnl"/>
        </w:rPr>
        <w:t>hacerlo</w:t>
      </w:r>
      <w:commentRangeEnd w:id="91"/>
      <w:r w:rsidR="007856C2">
        <w:rPr>
          <w:rStyle w:val="Refdecomentario"/>
        </w:rPr>
        <w:commentReference w:id="91"/>
      </w:r>
      <w:r w:rsidRPr="00D51870">
        <w:rPr>
          <w:lang w:val="es-ES_tradnl"/>
        </w:rPr>
        <w:t xml:space="preserve">. </w:t>
      </w:r>
      <w:r w:rsidR="00B25D04">
        <w:rPr>
          <w:lang w:val="es-ES_tradnl"/>
        </w:rPr>
        <w:t>En cuanto al resultado final obtenido,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p w14:paraId="53D2DCC5" w14:textId="77777777" w:rsidR="00E833A5" w:rsidRPr="00D51870" w:rsidRDefault="00E833A5" w:rsidP="00E833A5">
      <w:pPr>
        <w:rPr>
          <w:lang w:val="es-ES_tradnl"/>
        </w:rPr>
      </w:pPr>
    </w:p>
    <w:p w14:paraId="68167E1A" w14:textId="1F88BC98" w:rsidR="00E833A5" w:rsidRPr="00D51870" w:rsidRDefault="00446D5F" w:rsidP="00446D5F">
      <w:pPr>
        <w:pStyle w:val="Subcapitulo"/>
        <w:rPr>
          <w:lang w:val="es-ES_tradnl"/>
        </w:rPr>
      </w:pPr>
      <w:bookmarkStart w:id="92" w:name="_Toc143454684"/>
      <w:r w:rsidRPr="00D51870">
        <w:rPr>
          <w:lang w:val="es-ES_tradnl"/>
        </w:rPr>
        <w:t xml:space="preserve">5.2 Mejoras de la plataforma en un </w:t>
      </w:r>
      <w:commentRangeStart w:id="93"/>
      <w:r w:rsidRPr="00D51870">
        <w:rPr>
          <w:lang w:val="es-ES_tradnl"/>
        </w:rPr>
        <w:t>futuro</w:t>
      </w:r>
      <w:commentRangeEnd w:id="93"/>
      <w:r w:rsidR="008B3D15">
        <w:rPr>
          <w:rStyle w:val="Refdecomentario"/>
          <w:rFonts w:eastAsiaTheme="minorHAnsi" w:cstheme="minorBidi"/>
          <w:b w:val="0"/>
          <w:bCs w:val="0"/>
          <w:color w:val="auto"/>
        </w:rPr>
        <w:commentReference w:id="93"/>
      </w:r>
      <w:bookmarkEnd w:id="92"/>
    </w:p>
    <w:p w14:paraId="3BA853EF" w14:textId="77E5A9DE" w:rsidR="00847167" w:rsidRPr="00D51870" w:rsidRDefault="00847167" w:rsidP="00847167">
      <w:pPr>
        <w:spacing w:line="360" w:lineRule="auto"/>
        <w:jc w:val="both"/>
        <w:rPr>
          <w:lang w:val="es-ES_tradnl"/>
        </w:rPr>
      </w:pPr>
      <w:r w:rsidRPr="00D51870">
        <w:rPr>
          <w:lang w:val="es-ES_tradnl"/>
        </w:rPr>
        <w:t xml:space="preserve">Si se tiene una visión del futuro para mejorar la aplicación, una de las mejoras que se Implementaría sería una mejora significativa de la interfaz, ya que se ha elaborado una Interfaz minimalista ya que durante el desarrollo se ha priorizado el funcionamiento de la aplicación antes que la visualización de este. </w:t>
      </w:r>
      <w:r w:rsidR="00A4442E" w:rsidRPr="00D51870">
        <w:rPr>
          <w:lang w:val="es-ES_tradnl"/>
        </w:rPr>
        <w:t xml:space="preserve">Por otro lado, se desplegaría la aplicación en la </w:t>
      </w:r>
      <w:r w:rsidR="00B25D04" w:rsidRPr="00D51870">
        <w:rPr>
          <w:lang w:val="es-ES_tradnl"/>
        </w:rPr>
        <w:t>web,</w:t>
      </w:r>
      <w:r w:rsidR="00A4442E" w:rsidRPr="00D51870">
        <w:rPr>
          <w:lang w:val="es-ES_tradnl"/>
        </w:rPr>
        <w:t xml:space="preserve"> así como la puesta en </w:t>
      </w:r>
      <w:r w:rsidR="001E1B95" w:rsidRPr="00D51870">
        <w:rPr>
          <w:lang w:val="es-ES_tradnl"/>
        </w:rPr>
        <w:t>funcionamiento</w:t>
      </w:r>
      <w:r w:rsidR="00A4442E" w:rsidRPr="00D51870">
        <w:rPr>
          <w:lang w:val="es-ES_tradnl"/>
        </w:rPr>
        <w:t xml:space="preserve"> de la base de datos en la nube.</w:t>
      </w:r>
      <w:r w:rsidR="001E1B95" w:rsidRPr="00D51870">
        <w:rPr>
          <w:lang w:val="es-ES_tradnl"/>
        </w:rPr>
        <w:t xml:space="preserve"> Por último, se Implementarían los requisitos a futuro descritos ya que </w:t>
      </w:r>
      <w:r w:rsidR="008D4222" w:rsidRPr="00D51870">
        <w:rPr>
          <w:lang w:val="es-ES_tradnl"/>
        </w:rPr>
        <w:t>podría dar comienzo a un negocio, donde se podría Implementar alguna política de cobro para rentabilizar la aplicación.</w:t>
      </w:r>
    </w:p>
    <w:p w14:paraId="4FCF60E4" w14:textId="1D340183" w:rsidR="00446D5F" w:rsidRPr="00D51870" w:rsidRDefault="00446D5F" w:rsidP="00446D5F">
      <w:pPr>
        <w:rPr>
          <w:lang w:val="es-ES_tradnl"/>
        </w:rPr>
      </w:pPr>
    </w:p>
    <w:p w14:paraId="45EDB3E5" w14:textId="77777777" w:rsidR="00E833A5" w:rsidRPr="00D51870" w:rsidRDefault="00E833A5" w:rsidP="00E833A5">
      <w:pPr>
        <w:rPr>
          <w:lang w:val="es-ES_tradnl"/>
        </w:rPr>
      </w:pPr>
    </w:p>
    <w:p w14:paraId="4CA68730" w14:textId="22EB342D" w:rsidR="00E37118" w:rsidRPr="00D51870" w:rsidRDefault="00E37118" w:rsidP="00B2671C">
      <w:pPr>
        <w:pStyle w:val="Capitulo"/>
        <w:rPr>
          <w:lang w:val="es-ES_tradnl"/>
        </w:rPr>
      </w:pPr>
    </w:p>
    <w:p w14:paraId="47970EFF" w14:textId="3DF8EDED" w:rsidR="00E37118" w:rsidRPr="00D51870" w:rsidRDefault="00E37118" w:rsidP="00B2671C">
      <w:pPr>
        <w:pStyle w:val="Capitulo"/>
        <w:rPr>
          <w:lang w:val="es-ES_tradnl"/>
        </w:rPr>
      </w:pPr>
    </w:p>
    <w:p w14:paraId="3C3B7C2B" w14:textId="77777777" w:rsidR="00E37118" w:rsidRPr="00D51870" w:rsidRDefault="00E37118" w:rsidP="00B2671C">
      <w:pPr>
        <w:pStyle w:val="Capitulo"/>
        <w:rPr>
          <w:lang w:val="es-ES_tradnl"/>
        </w:rPr>
      </w:pPr>
    </w:p>
    <w:p w14:paraId="060D6C5B" w14:textId="77777777" w:rsidR="00E37118" w:rsidRPr="00D51870" w:rsidRDefault="00E37118" w:rsidP="00B2671C">
      <w:pPr>
        <w:pStyle w:val="Capitulo"/>
        <w:rPr>
          <w:lang w:val="es-ES_tradnl"/>
        </w:rPr>
      </w:pPr>
    </w:p>
    <w:p w14:paraId="1977668C" w14:textId="77777777" w:rsidR="00E37118" w:rsidRPr="00D51870" w:rsidRDefault="00E37118" w:rsidP="00B2671C">
      <w:pPr>
        <w:pStyle w:val="Capitulo"/>
        <w:rPr>
          <w:lang w:val="es-ES_tradnl"/>
        </w:rPr>
      </w:pPr>
    </w:p>
    <w:p w14:paraId="38789B69" w14:textId="77777777" w:rsidR="00E37118" w:rsidRPr="00D51870" w:rsidRDefault="00E37118" w:rsidP="00B2671C">
      <w:pPr>
        <w:pStyle w:val="Capitulo"/>
        <w:rPr>
          <w:lang w:val="es-ES_tradnl"/>
        </w:rPr>
      </w:pPr>
    </w:p>
    <w:p w14:paraId="37E1F415" w14:textId="77777777" w:rsidR="00E37118" w:rsidRPr="00D51870" w:rsidRDefault="00E37118" w:rsidP="00B2671C">
      <w:pPr>
        <w:pStyle w:val="Capitulo"/>
        <w:rPr>
          <w:lang w:val="es-ES_tradnl"/>
        </w:rPr>
      </w:pPr>
    </w:p>
    <w:p w14:paraId="0D66437E" w14:textId="77777777" w:rsidR="00E37118" w:rsidRPr="00D51870" w:rsidRDefault="00E37118" w:rsidP="00B2671C">
      <w:pPr>
        <w:pStyle w:val="Capitulo"/>
        <w:rPr>
          <w:lang w:val="es-ES_tradnl"/>
        </w:rPr>
      </w:pPr>
    </w:p>
    <w:p w14:paraId="29690E2A" w14:textId="77777777" w:rsidR="00E37118" w:rsidRPr="00D51870" w:rsidRDefault="00E37118" w:rsidP="00B2671C">
      <w:pPr>
        <w:pStyle w:val="Capitulo"/>
        <w:rPr>
          <w:lang w:val="es-ES_tradnl"/>
        </w:rPr>
      </w:pPr>
    </w:p>
    <w:p w14:paraId="285985BE" w14:textId="77777777" w:rsidR="00470CEE" w:rsidRPr="00D51870" w:rsidRDefault="00470CEE" w:rsidP="00B2671C">
      <w:pPr>
        <w:pStyle w:val="Capitulo"/>
        <w:rPr>
          <w:lang w:val="es-ES_tradnl"/>
        </w:rPr>
      </w:pPr>
    </w:p>
    <w:p w14:paraId="73505FC5" w14:textId="2737F970" w:rsidR="00665F9A" w:rsidRPr="00D51870" w:rsidRDefault="00665F9A" w:rsidP="00B2671C">
      <w:pPr>
        <w:pStyle w:val="Capitulo"/>
        <w:rPr>
          <w:lang w:val="es-ES_tradnl"/>
        </w:rPr>
      </w:pPr>
      <w:bookmarkStart w:id="94" w:name="_Toc143454685"/>
      <w:r w:rsidRPr="00D51870">
        <w:rPr>
          <w:lang w:val="es-ES_tradnl"/>
        </w:rPr>
        <w:lastRenderedPageBreak/>
        <w:t>Referencias</w:t>
      </w:r>
      <w:bookmarkEnd w:id="94"/>
    </w:p>
    <w:p w14:paraId="1EA108AE" w14:textId="77777777" w:rsidR="00B2671C" w:rsidRPr="00D51870" w:rsidRDefault="00B2671C" w:rsidP="00B2671C">
      <w:pPr>
        <w:pStyle w:val="Capitulo"/>
        <w:rPr>
          <w:lang w:val="es-ES_tradnl"/>
        </w:rPr>
      </w:pPr>
    </w:p>
    <w:p w14:paraId="728799E5" w14:textId="77777777" w:rsidR="0075611A"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[1] Librería </w:t>
      </w:r>
      <w:proofErr w:type="spellStart"/>
      <w:r w:rsidRPr="00D51870">
        <w:rPr>
          <w:rFonts w:cs="Times New Roman"/>
          <w:lang w:val="es-ES_tradnl"/>
        </w:rPr>
        <w:t>BCrypt</w:t>
      </w:r>
      <w:proofErr w:type="spellEnd"/>
      <w:r w:rsidRPr="00D51870">
        <w:rPr>
          <w:rFonts w:cs="Times New Roman"/>
          <w:lang w:val="es-ES_tradnl"/>
        </w:rPr>
        <w:t>:</w:t>
      </w:r>
    </w:p>
    <w:p w14:paraId="741C28CE" w14:textId="136467ED" w:rsidR="00AB1323"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      https://en.wikipedia.org/wiki/Bcrypt</w:t>
      </w:r>
    </w:p>
    <w:p w14:paraId="38D81BE6" w14:textId="39BEAC52" w:rsidR="003E018F" w:rsidRPr="00D51870"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[2] Visual </w:t>
      </w:r>
      <w:proofErr w:type="spellStart"/>
      <w:r w:rsidRPr="00D51870">
        <w:rPr>
          <w:rFonts w:cs="Times New Roman"/>
          <w:lang w:val="es-ES_tradnl"/>
        </w:rPr>
        <w:t>Paradigm</w:t>
      </w:r>
      <w:proofErr w:type="spellEnd"/>
    </w:p>
    <w:p w14:paraId="0F4CE2B3" w14:textId="64E8BA34" w:rsidR="00B10C7A" w:rsidRPr="00D51870"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https://www.visual-paradigm.com</w:t>
      </w:r>
    </w:p>
    <w:p w14:paraId="0F7EB92D" w14:textId="77777777" w:rsidR="00B10C7A" w:rsidRPr="00D51870"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[3] SHA-256</w:t>
      </w:r>
    </w:p>
    <w:p w14:paraId="323D9F83" w14:textId="44CC8CA0" w:rsidR="00896129"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https://es.wikipedia.org/wiki/SHA-2</w:t>
      </w:r>
    </w:p>
    <w:p w14:paraId="6EAFA18F" w14:textId="77777777" w:rsidR="00896129" w:rsidRPr="00D51870"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[4] Trello</w:t>
      </w:r>
    </w:p>
    <w:p w14:paraId="41E1FD67" w14:textId="74892C29" w:rsidR="00315ED3"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https://trello.com</w:t>
      </w:r>
    </w:p>
    <w:p w14:paraId="2A0DDC09" w14:textId="77777777" w:rsidR="00315ED3" w:rsidRPr="00D51870"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[5] Kanban</w:t>
      </w:r>
    </w:p>
    <w:p w14:paraId="6CFCDF28" w14:textId="5D4EBF3F" w:rsidR="00AD419C"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https://kanbanize.com/es/recursos-de-kanban/primeros-pasos/que-es-kanban</w:t>
      </w:r>
    </w:p>
    <w:p w14:paraId="6ABEF743" w14:textId="77777777" w:rsidR="00AD419C" w:rsidRPr="00D51870"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[6] Scrum</w:t>
      </w:r>
    </w:p>
    <w:p w14:paraId="52FC9D47" w14:textId="593C2011" w:rsidR="00C756D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https://www.atlassian.com/es/agile/scrum</w:t>
      </w:r>
    </w:p>
    <w:p w14:paraId="39933A09" w14:textId="77777777" w:rsidR="00C756D0" w:rsidRPr="00D5187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[7] Eclipse</w:t>
      </w:r>
    </w:p>
    <w:p w14:paraId="3758F3CD" w14:textId="2A21C077" w:rsidR="008B5ADF"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https://eclipseide.org</w:t>
      </w:r>
    </w:p>
    <w:p w14:paraId="3D8F4F57" w14:textId="77777777" w:rsidR="008B5ADF" w:rsidRPr="00D51870"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[8] </w:t>
      </w:r>
      <w:proofErr w:type="spellStart"/>
      <w:r w:rsidRPr="00D51870">
        <w:rPr>
          <w:rFonts w:cs="Times New Roman"/>
          <w:lang w:val="es-ES_tradnl"/>
        </w:rPr>
        <w:t>SceneBuilder</w:t>
      </w:r>
      <w:proofErr w:type="spellEnd"/>
    </w:p>
    <w:p w14:paraId="6F21AF41" w14:textId="0CE12D1A"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https://www.oracle.com/java/technologies/javase/javafxscenebuilder-info.html</w:t>
      </w:r>
    </w:p>
    <w:p w14:paraId="6DC0E1AB" w14:textId="784EFAD5"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sectPr w:rsidR="008D4B60" w:rsidRPr="00D51870" w:rsidSect="00273E04">
          <w:headerReference w:type="default" r:id="rId58"/>
          <w:footerReference w:type="default" r:id="rId59"/>
          <w:type w:val="oddPage"/>
          <w:pgSz w:w="11900" w:h="16840"/>
          <w:pgMar w:top="1418" w:right="1418" w:bottom="1418" w:left="1418" w:header="720" w:footer="720" w:gutter="0"/>
          <w:pgNumType w:start="1"/>
          <w:cols w:space="720"/>
          <w:noEndnote/>
          <w:docGrid w:linePitch="326"/>
        </w:sectPr>
      </w:pPr>
      <w:r w:rsidRPr="00D51870">
        <w:rPr>
          <w:rFonts w:cs="Times New Roman"/>
          <w:lang w:val="es-ES_tradnl"/>
        </w:rPr>
        <w:t xml:space="preserve"> </w:t>
      </w:r>
    </w:p>
    <w:p w14:paraId="44AF8A0C" w14:textId="77777777" w:rsidR="004F6D9F" w:rsidRPr="00D51870"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lang w:val="es-ES_tradnl"/>
        </w:rPr>
      </w:pPr>
    </w:p>
    <w:p w14:paraId="08AE09B7" w14:textId="77777777" w:rsidR="00DC0C57" w:rsidRPr="00D51870" w:rsidRDefault="00DC0C57" w:rsidP="006B2AD0">
      <w:pPr>
        <w:pStyle w:val="CapituloNumero"/>
        <w:jc w:val="center"/>
        <w:rPr>
          <w:sz w:val="96"/>
          <w:lang w:val="es-ES_tradnl"/>
        </w:rPr>
        <w:sectPr w:rsidR="00DC0C57" w:rsidRPr="00D51870" w:rsidSect="00AB2B1B">
          <w:type w:val="oddPage"/>
          <w:pgSz w:w="11900" w:h="16840"/>
          <w:pgMar w:top="1418" w:right="1418" w:bottom="1418" w:left="1418" w:header="720" w:footer="720" w:gutter="0"/>
          <w:cols w:space="720"/>
          <w:noEndnote/>
          <w:docGrid w:linePitch="326"/>
        </w:sectPr>
      </w:pPr>
    </w:p>
    <w:p w14:paraId="7B7628DA" w14:textId="77777777" w:rsidR="00213F97" w:rsidRPr="00D51870" w:rsidRDefault="00213F97" w:rsidP="00950A7B">
      <w:pPr>
        <w:rPr>
          <w:lang w:val="es-ES_tradnl"/>
        </w:rPr>
      </w:pPr>
    </w:p>
    <w:sectPr w:rsidR="00213F97" w:rsidRPr="00D51870" w:rsidSect="00AB2B1B">
      <w:type w:val="oddPage"/>
      <w:pgSz w:w="11900" w:h="16840"/>
      <w:pgMar w:top="1418" w:right="1418" w:bottom="1418" w:left="1418" w:header="720" w:footer="720" w:gutter="0"/>
      <w:cols w:space="720"/>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rancisco José Jaime" w:date="2023-08-14T10:59:00Z" w:initials="FJJ">
    <w:p w14:paraId="7DDD3C79" w14:textId="77777777" w:rsidR="003C4383" w:rsidRDefault="00E971A2" w:rsidP="00D435FD">
      <w:pPr>
        <w:pStyle w:val="Textocomentario"/>
      </w:pPr>
      <w:r>
        <w:rPr>
          <w:rStyle w:val="Refdecomentario"/>
        </w:rPr>
        <w:annotationRef/>
      </w:r>
      <w:r w:rsidR="003C4383">
        <w:t>Yo indicaría también el obstáculo económico que supone el coste de un portal web/aplicación a medida para el comercio electrónico, frente al simple registro que se propone con la aplicación desarrollada. Muchos pequeños comercios no pueden permitirse ese gasto y algunos aún pudiendo tampoco lo hacen por el elevado coste de desarrollo.</w:t>
      </w:r>
    </w:p>
  </w:comment>
  <w:comment w:id="4" w:author="Francisco José Jaime" w:date="2023-08-14T11:05:00Z" w:initials="FJJ">
    <w:p w14:paraId="325911F4" w14:textId="3A1E64BD" w:rsidR="00E971A2" w:rsidRDefault="00E971A2">
      <w:pPr>
        <w:pStyle w:val="Textocomentario"/>
      </w:pPr>
      <w:r>
        <w:rPr>
          <w:rStyle w:val="Refdecomentario"/>
        </w:rPr>
        <w:annotationRef/>
      </w:r>
      <w:r>
        <w:t>Lo he cambiado para no repetir “carry out”.</w:t>
      </w:r>
    </w:p>
  </w:comment>
  <w:comment w:id="12" w:author="Francisco José Jaime" w:date="2023-08-14T11:17:00Z" w:initials="FJJ">
    <w:p w14:paraId="09E13EC5" w14:textId="4AED7973" w:rsidR="00E971A2" w:rsidRDefault="00E971A2">
      <w:pPr>
        <w:pStyle w:val="Textocomentario"/>
      </w:pPr>
      <w:r>
        <w:rPr>
          <w:rStyle w:val="Refdecomentario"/>
        </w:rPr>
        <w:annotationRef/>
      </w:r>
      <w:r>
        <w:t>Puedes decir también que usualmente dicha plataforma de pago es proporcionada por las entidades bancarias.</w:t>
      </w:r>
    </w:p>
  </w:comment>
  <w:comment w:id="16" w:author="Francisco José Jaime" w:date="2023-08-14T11:22:00Z" w:initials="FJJ">
    <w:p w14:paraId="6532D89D" w14:textId="51F88249" w:rsidR="00E971A2" w:rsidRDefault="00E971A2">
      <w:pPr>
        <w:pStyle w:val="Textocomentario"/>
      </w:pPr>
      <w:r>
        <w:rPr>
          <w:rStyle w:val="Refdecomentario"/>
        </w:rPr>
        <w:annotationRef/>
      </w:r>
      <w:r>
        <w:t>También da soporte completo para UML, no únicamente para requisitos.</w:t>
      </w:r>
    </w:p>
  </w:comment>
  <w:comment w:id="19" w:author="Francisco José Jaime" w:date="2023-08-14T11:27:00Z" w:initials="FJJ">
    <w:p w14:paraId="7FF54DD5" w14:textId="77777777" w:rsidR="00E971A2" w:rsidRDefault="00E971A2">
      <w:pPr>
        <w:pStyle w:val="Textocomentario"/>
      </w:pPr>
      <w:r>
        <w:rPr>
          <w:rStyle w:val="Refdecomentario"/>
        </w:rPr>
        <w:annotationRef/>
      </w:r>
      <w:r>
        <w:t>Esta sección es muy escueta, necesita más nivel de detalle. ¿Cómo se ha adaptado la metodología scrum? Periodicidad de las reuniones, comunicación con el tutor, determinación de la longitud del sprint, determinación de las prioridades de los requisitos, qué pasa cuando un sprint se termina antes o después del tiempo planificado, qué ocurre cuando se modifican los requisitos (eliminación, adición o actualización), etc.</w:t>
      </w:r>
    </w:p>
    <w:p w14:paraId="31BBA752" w14:textId="7FA98254" w:rsidR="00E971A2" w:rsidRDefault="00E971A2">
      <w:pPr>
        <w:pStyle w:val="Textocomentario"/>
      </w:pPr>
      <w:r>
        <w:t>No he leído el resto de la memoria aún, pero este es un buen sitio para incluir capturas de Trello que den soporte/justifiquen lo que se explica en la sección.</w:t>
      </w:r>
    </w:p>
  </w:comment>
  <w:comment w:id="23" w:author="Francisco José Jaime" w:date="2023-08-14T11:32:00Z" w:initials="FJJ">
    <w:p w14:paraId="3D25D30F" w14:textId="77C5FEEB" w:rsidR="00E971A2" w:rsidRDefault="00E971A2">
      <w:pPr>
        <w:pStyle w:val="Textocomentario"/>
      </w:pPr>
      <w:r>
        <w:rPr>
          <w:rStyle w:val="Refdecomentario"/>
        </w:rPr>
        <w:annotationRef/>
      </w:r>
      <w:r>
        <w:t xml:space="preserve">La aplicación ya es totalmente funcional en su estado actual, no se te ocurra decir lo contrario delante del tribunal que se van a pensar que no funciona bien </w:t>
      </w:r>
      <w:r>
        <w:sym w:font="Wingdings" w:char="F04A"/>
      </w:r>
    </w:p>
  </w:comment>
  <w:comment w:id="31" w:author="Francisco José Jaime" w:date="2023-08-14T11:38:00Z" w:initials="FJJ">
    <w:p w14:paraId="27A57161" w14:textId="26660C8A" w:rsidR="00E971A2" w:rsidRDefault="00E971A2">
      <w:pPr>
        <w:pStyle w:val="Textocomentario"/>
      </w:pPr>
      <w:r>
        <w:rPr>
          <w:rStyle w:val="Refdecomentario"/>
        </w:rPr>
        <w:annotationRef/>
      </w:r>
      <w:r>
        <w:t>Yo pondría que son importantes porque garantizan que el sistema no solo cumpla con las funcionalidades requeridas por los distintos usuarios, sino que además conlleve una serie de atributos de calidad tales como usabilidad, seguridad y robustez.</w:t>
      </w:r>
    </w:p>
  </w:comment>
  <w:comment w:id="38" w:author="Francisco José Jaime" w:date="2023-08-15T19:30:00Z" w:initials="FJJ">
    <w:p w14:paraId="14AAB4E2" w14:textId="0A2520E6" w:rsidR="00E971A2" w:rsidRDefault="00E971A2">
      <w:pPr>
        <w:pStyle w:val="Textocomentario"/>
      </w:pPr>
      <w:r>
        <w:rPr>
          <w:rStyle w:val="Refdecomentario"/>
        </w:rPr>
        <w:annotationRef/>
      </w:r>
      <w:r>
        <w:t>Esta figura es difícil de leer porque es muy ancha y la letra se queda muy pequeña. Hay que modificarla para mejorar su lectura. Por ejemplo, poner los casos de uso más cerca del administrador (los de más a la izquierda, por ejemplo, pueden acercarse bastante más). También puede intentarse “cuadrar” más la figura, es decir, tener más casos de uso arriba y debajo del actor y que no se concentren todos a los laterales. Con estas dos modificaciones deberíamos de ganar en legibilidad del diagrama cuando lo insertemos en el documento. Es verdad que se puede hacer zoom del diagrama y entonces puede leerse sin problemas, pero en el caso de una copia impresa en papel se pierde esta opción.</w:t>
      </w:r>
    </w:p>
  </w:comment>
  <w:comment w:id="41" w:author="Francisco José Jaime" w:date="2023-08-15T19:36:00Z" w:initials="FJJ">
    <w:p w14:paraId="128000CD" w14:textId="504DA834" w:rsidR="00E971A2" w:rsidRDefault="00E971A2">
      <w:pPr>
        <w:pStyle w:val="Textocomentario"/>
      </w:pPr>
      <w:r>
        <w:rPr>
          <w:rStyle w:val="Refdecomentario"/>
        </w:rPr>
        <w:annotationRef/>
      </w:r>
      <w:r>
        <w:t>Pongo este comentario aquí para que no se me olvide, pero es extensible a todo el documento. El texto incluye tanto figuras como tablas, sin embargo, los llamas a todos figuras. Por ejemplo, la figura 9 no es una figura, es una tabla. Repasa todo el documento y cada vez que tengas una tabla, cámbiale el nombre “Figura” por “Tabla”. Las tablas y las figuras tienen numeraciones independientes, es decir, una figura 1 y una tabla 1, y así sucesivamente. Cuando cambies algunas figuras por tablas, acuérdate de revisar la numeración de las figuras para que siga cuadrando una numeración correlativa de uno en uno.</w:t>
      </w:r>
    </w:p>
  </w:comment>
  <w:comment w:id="42" w:author="Francisco José Jaime" w:date="2023-08-15T19:40:00Z" w:initials="FJJ">
    <w:p w14:paraId="58AAF9AE" w14:textId="709F6357" w:rsidR="00E971A2" w:rsidRDefault="00E971A2">
      <w:pPr>
        <w:pStyle w:val="Textocomentario"/>
      </w:pPr>
      <w:r>
        <w:rPr>
          <w:rStyle w:val="Refdecomentario"/>
        </w:rPr>
        <w:annotationRef/>
      </w:r>
      <w:r>
        <w:t>Esta tabla no tiene el mismo formato que la tabla anterior. Esto no es que sea espacialmente importante, pero para darle uniformidad al documento, todas las tablas deberían de tener el mismo formato, elige el que más te guste y formatéalas todas con el mismo estilo (el formato de esta tabla es más bonito que el de la anterior, pero el de la anterior en mejor para una impresión en papel).</w:t>
      </w:r>
    </w:p>
  </w:comment>
  <w:comment w:id="47" w:author="Francisco José Jaime" w:date="2023-08-16T08:49:00Z" w:initials="FJJ">
    <w:p w14:paraId="639C58AB" w14:textId="66010CB3" w:rsidR="00E971A2" w:rsidRDefault="00E971A2">
      <w:pPr>
        <w:pStyle w:val="Textocomentario"/>
      </w:pPr>
      <w:r>
        <w:rPr>
          <w:rStyle w:val="Refdecomentario"/>
        </w:rPr>
        <w:annotationRef/>
      </w:r>
      <w:r>
        <w:t>Yo también incluiría una pequeña descripción textual de cada diagrama de secuencia, describiendo de palabra el comportamiento del mismo: quién hace qué y cuándo para la realización de la funcionalidad representada. Esta explicación, junto con el diagrama, debería ser más que suficiente para que un futuro desarrollador comprendiera el funcionamiento expresado sin ambigüedades.</w:t>
      </w:r>
    </w:p>
  </w:comment>
  <w:comment w:id="48" w:author="Francisco José Jaime" w:date="2023-08-16T08:45:00Z" w:initials="FJJ">
    <w:p w14:paraId="63A94DE5" w14:textId="77777777" w:rsidR="00E971A2" w:rsidRDefault="00E971A2">
      <w:pPr>
        <w:pStyle w:val="Textocomentario"/>
      </w:pPr>
      <w:r>
        <w:rPr>
          <w:rStyle w:val="Refdecomentario"/>
        </w:rPr>
        <w:annotationRef/>
      </w:r>
      <w:r>
        <w:t>Con estos diagramas pasa lo mismo que con algunos diagramas de casos de uso: la letra es muy pequeña y apenas se lee sin hacer zoom. Recomiendo retocar el diagrama para que las flechas de los mensajes sean lo más cortas posible, de modo que al pegar el diagrama en el documento (el cual tiene una anchura fija) se incremente el tamaño final de la fuente. Por ejemplo, en este caso concreto se ve perfectamente que los mensajes 4.1, 4.1.2 y 4.1.1 tienen unas flechas mucho más largas de lo que realmente necesitan. Aún así, yo también intentaría ajustar el tamaño del resto de flechas.</w:t>
      </w:r>
    </w:p>
    <w:p w14:paraId="0357BF0A" w14:textId="6993BBE6" w:rsidR="00E971A2" w:rsidRDefault="00E971A2">
      <w:pPr>
        <w:pStyle w:val="Textocomentario"/>
      </w:pPr>
      <w:r>
        <w:t>Este comentario es extensible al resto de diagramas de secuencia.</w:t>
      </w:r>
    </w:p>
  </w:comment>
  <w:comment w:id="54" w:author="Francisco José Jaime" w:date="2023-08-16T08:54:00Z" w:initials="FJJ">
    <w:p w14:paraId="6EAD4D97" w14:textId="7CD93EFE" w:rsidR="00E971A2" w:rsidRDefault="00E971A2">
      <w:pPr>
        <w:pStyle w:val="Textocomentario"/>
      </w:pPr>
      <w:r>
        <w:rPr>
          <w:rStyle w:val="Refdecomentario"/>
        </w:rPr>
        <w:annotationRef/>
      </w:r>
      <w:r>
        <w:t>¿Qué diagrama de clases es este? Aquí no aparece ninguna relación entre clases. Ya sé que lo explicas justo en el primer párrafo que viene a continuación, pero es que eso no puede ser así, de lo contrario los mensajes que aparecen en los diagramas de secuencia no podrían realizarse (un objeto no puede mandarle un mensaje a otro si no existe una relación entre sus respectivas clases. Este diagrama necesita un repaso. Además, se ve perfectamente que es un diagrama generado a posteriori con el plugin de Eclipse, lo cual no es el cometido de un diagrama de clases. Si lo dejas así, el tribunal “te tirará de la oreja” por esto, estoy prácticamente seguro.</w:t>
      </w:r>
    </w:p>
    <w:p w14:paraId="3D627C23" w14:textId="5F9AC68A" w:rsidR="00E971A2" w:rsidRDefault="00E971A2">
      <w:pPr>
        <w:pStyle w:val="Textocomentario"/>
      </w:pPr>
      <w:r>
        <w:t>Hay que hacer un diagrama de clases con Visual Paradigm, con sus atributos, métodos, herencias y relaciones (al menos las necesarias para que una clase llame a un método o acceda a un atributo de otra clase). No es necesario incluir getters y setters. Si el diagrama sale muy grande, la imagen quedará muy reducida al pegarla en el documento, por lo que no podrá leerse con claridad (lo que parece que es el caso). Yo recomiendo dividir el diagrama en varios diagramas (por ejemplo, las funcionalidades de un actor por un lado y las de otro actor, por otro lado. O cualquier otra división lógica que se te ocurra, al fin y al cabo tú eres quien mejor conoce el diseño de la aplicación).</w:t>
      </w:r>
    </w:p>
    <w:p w14:paraId="66049CF4" w14:textId="4FBF8AA7" w:rsidR="00E971A2" w:rsidRDefault="00E971A2">
      <w:pPr>
        <w:pStyle w:val="Textocomentario"/>
      </w:pPr>
      <w:r>
        <w:t>Cada uno de estos diagramas tiene que ir acompañado de una explicación del mismo (como has hecho aquí).</w:t>
      </w:r>
    </w:p>
  </w:comment>
  <w:comment w:id="58" w:author="Francisco José Jaime" w:date="2023-08-16T09:07:00Z" w:initials="FJJ">
    <w:p w14:paraId="200C0827" w14:textId="409E0E2F" w:rsidR="00E971A2" w:rsidRDefault="00E971A2">
      <w:pPr>
        <w:pStyle w:val="Textocomentario"/>
      </w:pPr>
      <w:r>
        <w:rPr>
          <w:rStyle w:val="Refdecomentario"/>
        </w:rPr>
        <w:annotationRef/>
      </w:r>
      <w:r>
        <w:t>Dividir esta imagen en dos, el tamaño de fuente es muy pequeño.</w:t>
      </w:r>
    </w:p>
  </w:comment>
  <w:comment w:id="59" w:author="Francisco José Jaime" w:date="2023-08-16T09:07:00Z" w:initials="FJJ">
    <w:p w14:paraId="0A92F18D" w14:textId="01C20FF5" w:rsidR="00E971A2" w:rsidRDefault="00E971A2">
      <w:pPr>
        <w:pStyle w:val="Textocomentario"/>
      </w:pPr>
      <w:r>
        <w:rPr>
          <w:rStyle w:val="Refdecomentario"/>
        </w:rPr>
        <w:annotationRef/>
      </w:r>
      <w:r>
        <w:t>Yo describiría cuáles son esas tres tablas.</w:t>
      </w:r>
    </w:p>
  </w:comment>
  <w:comment w:id="60" w:author="Francisco José Jaime" w:date="2023-08-16T09:08:00Z" w:initials="FJJ">
    <w:p w14:paraId="0CEAE08E" w14:textId="66905122" w:rsidR="00E971A2" w:rsidRDefault="00E971A2">
      <w:pPr>
        <w:pStyle w:val="Textocomentario"/>
      </w:pPr>
      <w:r>
        <w:rPr>
          <w:rStyle w:val="Refdecomentario"/>
        </w:rPr>
        <w:annotationRef/>
      </w:r>
      <w:r>
        <w:t>Esta frase no queda clara, hay que darle una vuelta.</w:t>
      </w:r>
    </w:p>
  </w:comment>
  <w:comment w:id="62" w:author="Francisco José Jaime" w:date="2023-08-17T09:47:00Z" w:initials="FJJ">
    <w:p w14:paraId="716D976A" w14:textId="3599DC64" w:rsidR="00E971A2" w:rsidRDefault="00E971A2">
      <w:pPr>
        <w:pStyle w:val="Textocomentario"/>
      </w:pPr>
      <w:r>
        <w:rPr>
          <w:rStyle w:val="Refdecomentario"/>
        </w:rPr>
        <w:annotationRef/>
      </w:r>
      <w:r>
        <w:t>Yo eliminaría este párrafo por dos motivos principalmente: el primero es que no siempre se hacen prototipos en los proyectos de software (de hecho, muchas veces no se hace), y segundo porque lo que estamos proponiendo aquí no es realmente un prototipo, es un mockup. Un prototipo es un software ejecutable para que el cliente pueda ver la interfaz y el comportamiento del mismo, aunque no esté ni mucho menos pulido y tenga fallas, pero es válido a efectos de validación de requisitos (algo así como un piso piloto dentro de un edificio).</w:t>
      </w:r>
    </w:p>
  </w:comment>
  <w:comment w:id="63" w:author="Francisco José Jaime" w:date="2023-08-17T09:50:00Z" w:initials="FJJ">
    <w:p w14:paraId="076A34D4" w14:textId="4C10DAEF" w:rsidR="00E971A2" w:rsidRDefault="00E971A2">
      <w:pPr>
        <w:pStyle w:val="Textocomentario"/>
      </w:pPr>
      <w:r>
        <w:rPr>
          <w:rStyle w:val="Refdecomentario"/>
        </w:rPr>
        <w:annotationRef/>
      </w:r>
      <w:r>
        <w:t xml:space="preserve">He quitado lo de “pequeño”, esto es por deformación profesional, no decir nunca nada que empequeñezca el trabajo realizado </w:t>
      </w:r>
      <w:r>
        <w:sym w:font="Wingdings" w:char="F04A"/>
      </w:r>
    </w:p>
  </w:comment>
  <w:comment w:id="65" w:author="Francisco José Jaime" w:date="2023-08-17T09:58:00Z" w:initials="FJJ">
    <w:p w14:paraId="2F155491" w14:textId="6E66B4D3" w:rsidR="00E971A2" w:rsidRDefault="00E971A2">
      <w:pPr>
        <w:pStyle w:val="Textocomentario"/>
      </w:pPr>
      <w:r>
        <w:rPr>
          <w:rStyle w:val="Refdecomentario"/>
        </w:rPr>
        <w:annotationRef/>
      </w:r>
      <w:r>
        <w:t>He quitado esta frase porque era redundante.</w:t>
      </w:r>
    </w:p>
  </w:comment>
  <w:comment w:id="67" w:author="Francisco José Jaime" w:date="2023-08-17T10:04:00Z" w:initials="FJJ">
    <w:p w14:paraId="12C4C7D1" w14:textId="62702D44" w:rsidR="00E971A2" w:rsidRDefault="00E971A2">
      <w:pPr>
        <w:pStyle w:val="Textocomentario"/>
      </w:pPr>
      <w:r>
        <w:rPr>
          <w:rStyle w:val="Refdecomentario"/>
        </w:rPr>
        <w:annotationRef/>
      </w:r>
      <w:r>
        <w:t>En esta sección hay muchas figuras que no son referenciadas en el texto. Esto es una mala práctica, en todos los documentos que hagas (este mismo y los que hagas en un futuro) las imágenes y tablas que aparezcan dentro del texto siempre han de ser referenciadas en algún lugar dentro del texto (preferiblemente cerca de la imagen, aunque no necesariamente). Por consiguiente, te aconsejo que pongas una referencia (junto con una pequeña explicación) de cada una de las figuras que aparecen en el texto. Vas a tardar un ratito en hacerlo, pero valdrá la pena.</w:t>
      </w:r>
    </w:p>
  </w:comment>
  <w:comment w:id="69" w:author="Francisco José Jaime" w:date="2023-08-17T10:22:00Z" w:initials="FJJ">
    <w:p w14:paraId="669FAF1A" w14:textId="017C7389" w:rsidR="00E971A2" w:rsidRDefault="00E971A2">
      <w:pPr>
        <w:pStyle w:val="Textocomentario"/>
      </w:pPr>
      <w:r>
        <w:rPr>
          <w:rStyle w:val="Refdecomentario"/>
        </w:rPr>
        <w:annotationRef/>
      </w:r>
      <w:r>
        <w:t>Esta sección es demasiado escueta. Con el tiempo y el esfuerzo que has dedicado al desarrollo de la aplicación, esta mini-sección no le hace justicia. Puedes hablar de las clases más relevantes de la aplicación, los atributos más comunes, los métodos más utilizados. Puedes hablar de la arquitectura que has empleado y de las adaptaciones que hayas hecho a la misa. Si te has atascado en alguna parte concreta, puedes contarlo aquí y comentar cómo lo solucionaste. Incluso si hay alguna parte de código de la que te sientas especialmente orgulloso, puedes ponerla aquí y explicar qué es lo que hace.</w:t>
      </w:r>
    </w:p>
  </w:comment>
  <w:comment w:id="70" w:author="Francisco José Jaime" w:date="2023-08-17T10:09:00Z" w:initials="FJJ">
    <w:p w14:paraId="28F70038" w14:textId="1BB0BEB5" w:rsidR="00E971A2" w:rsidRDefault="00E971A2">
      <w:pPr>
        <w:pStyle w:val="Textocomentario"/>
      </w:pPr>
      <w:r>
        <w:rPr>
          <w:rStyle w:val="Refdecomentario"/>
        </w:rPr>
        <w:annotationRef/>
      </w:r>
      <w:r>
        <w:t>He quitado el verbo “realizar” solo por una cuestión de forma, no de contenido, pues ya aparece con anterioridad en la misma frase.</w:t>
      </w:r>
    </w:p>
  </w:comment>
  <w:comment w:id="76" w:author="Francisco José Jaime" w:date="2023-08-17T10:16:00Z" w:initials="FJJ">
    <w:p w14:paraId="04F9BBF7" w14:textId="20B4E6F8" w:rsidR="00E971A2" w:rsidRDefault="00E971A2">
      <w:pPr>
        <w:pStyle w:val="Textocomentario"/>
      </w:pPr>
      <w:r>
        <w:rPr>
          <w:rStyle w:val="Refdecomentario"/>
        </w:rPr>
        <w:annotationRef/>
      </w:r>
      <w:r>
        <w:t>Mismo problema que en imágenes anteriores, la letra es muy pequeña. Prueba a distribuir el diagrama más a lo ancho y que no te importe si ocupa media página (o más). Lo importante es que se pueda leer sin problemas.</w:t>
      </w:r>
    </w:p>
  </w:comment>
  <w:comment w:id="77" w:author="Francisco José Jaime" w:date="2023-08-17T10:18:00Z" w:initials="FJJ">
    <w:p w14:paraId="3321D6A9" w14:textId="1B0E00E3" w:rsidR="00E971A2" w:rsidRDefault="00E971A2">
      <w:pPr>
        <w:pStyle w:val="Textocomentario"/>
      </w:pPr>
      <w:r>
        <w:rPr>
          <w:rStyle w:val="Refdecomentario"/>
        </w:rPr>
        <w:annotationRef/>
      </w:r>
      <w:r>
        <w:t>Puedes describir mejor el modelo de la base de datos: puedes indicar cuáles son los campos de cada tabla, cuáles de ellos son claves y qué relaciones existen entre las tablas y por qué. Está claro que si el lector entiende lo que es un modelo entidad-relación no le hará falta explicación alguna, pero el objetivo es hacer el documento lo más general y autocontenido posible.</w:t>
      </w:r>
    </w:p>
  </w:comment>
  <w:comment w:id="80" w:author="Francisco José Jaime" w:date="2023-08-17T10:32:00Z" w:initials="FJJ">
    <w:p w14:paraId="0017A8C8" w14:textId="0AAF1F96" w:rsidR="00F101A6" w:rsidRDefault="00F101A6">
      <w:pPr>
        <w:pStyle w:val="Textocomentario"/>
      </w:pPr>
      <w:r>
        <w:rPr>
          <w:rStyle w:val="Refdecomentario"/>
        </w:rPr>
        <w:annotationRef/>
      </w:r>
      <w:r>
        <w:t xml:space="preserve">Hay que justificar por qué se ha escogido precisamente esta funcionalidad para hacerle una batería de pruebas. Probablemente porque es la que involucra una transacción económica por parte del cliente hacia el comercio y ya sabemos que con el dinero hay que andar con pies de plomo </w:t>
      </w:r>
      <w:r>
        <w:sym w:font="Wingdings" w:char="F04A"/>
      </w:r>
    </w:p>
  </w:comment>
  <w:comment w:id="81" w:author="Francisco José Jaime" w:date="2023-08-17T10:35:00Z" w:initials="FJJ">
    <w:p w14:paraId="16F1933B" w14:textId="3FE32AE1" w:rsidR="00C44E21" w:rsidRDefault="00C44E21">
      <w:pPr>
        <w:pStyle w:val="Textocomentario"/>
      </w:pPr>
      <w:r>
        <w:rPr>
          <w:rStyle w:val="Refdecomentario"/>
        </w:rPr>
        <w:annotationRef/>
      </w:r>
      <w:r>
        <w:t>En estas imágenes no se lee prácticamente nada, hay que recortar mucho fondo negro para que la imagen pueda escalar horizontalmente y así aumentar el tamaño de la fuente. Por otro lado, yo también cambiaría el estilo de Eclipse para que tuviera un fondo blanco en lugar de negro, así tendremos una versión del documento más amigable para impresión.</w:t>
      </w:r>
    </w:p>
  </w:comment>
  <w:comment w:id="82" w:author="Francisco José Jaime" w:date="2023-08-17T10:37:00Z" w:initials="FJJ">
    <w:p w14:paraId="305853F4" w14:textId="77777777" w:rsidR="00C44E21" w:rsidRDefault="00C44E21">
      <w:pPr>
        <w:pStyle w:val="Textocomentario"/>
      </w:pPr>
      <w:r>
        <w:rPr>
          <w:rStyle w:val="Refdecomentario"/>
        </w:rPr>
        <w:annotationRef/>
      </w:r>
      <w:r>
        <w:t>Hay que detallar mejor las pruebas, apenas están explicadas. Primero tienes que referenciar las imágenes (como ya he dicho en algún comentario anterior) y luego tienes que explicar qué es lo que se pretende probar en cada una de ellas y cómo las has implementado para que efectivamente prueben lo que queremos.</w:t>
      </w:r>
      <w:r w:rsidR="004B1CE1">
        <w:t xml:space="preserve"> También puedes decir que hay más pruebas, pero aquí solo muestras estas 6 como referentes dentro del texto. Porque hay más pruebas, ¿no? Es verdad que una batería exhaustiva es mucha tela, pero sólo 6 pruebas unitarias es poco.</w:t>
      </w:r>
    </w:p>
    <w:p w14:paraId="2813E756" w14:textId="141A4FF2" w:rsidR="004B1CE1" w:rsidRDefault="004B1CE1">
      <w:pPr>
        <w:pStyle w:val="Textocomentario"/>
      </w:pPr>
      <w:r>
        <w:t>También puedes hacer referencia a JUnit como la librería utilizada para la realización de las pruebas.</w:t>
      </w:r>
    </w:p>
  </w:comment>
  <w:comment w:id="84" w:author="Francisco José Jaime" w:date="2023-08-17T10:41:00Z" w:initials="FJJ">
    <w:p w14:paraId="0FFE5CA8" w14:textId="06C0FB1A" w:rsidR="00F65E86" w:rsidRDefault="00F65E86">
      <w:pPr>
        <w:pStyle w:val="Textocomentario"/>
      </w:pPr>
      <w:r>
        <w:rPr>
          <w:rStyle w:val="Refdecomentario"/>
        </w:rPr>
        <w:annotationRef/>
      </w:r>
      <w:r>
        <w:t>En un comentario anterior (en la sección de desarrollo) he sugerido que podías hablar de los problemas que has encontrado durante el desarrollo. Todavía no había leído esta sección, así que no es necesario que los menciones en la otra sección porque ya aparecen aquí documentados.</w:t>
      </w:r>
    </w:p>
  </w:comment>
  <w:comment w:id="85" w:author="Francisco José Jaime" w:date="2023-08-17T10:44:00Z" w:initials="FJJ">
    <w:p w14:paraId="479203C6" w14:textId="77777777" w:rsidR="005A0FBA" w:rsidRDefault="005A0FBA">
      <w:pPr>
        <w:pStyle w:val="Textocomentario"/>
      </w:pPr>
      <w:r>
        <w:rPr>
          <w:rStyle w:val="Refdecomentario"/>
        </w:rPr>
        <w:annotationRef/>
      </w:r>
      <w:r>
        <w:t>Decir que el diagrama de clases elaborado no tenía sentido es muy peligroso. Yo sé que eso es lo que ha pasado y por eso tienes un diagrama de clases generado a posteriori por Eclipse, pero esa no es la forma de proceder, básicamente se ha hecho lo que en clase decimos que no hay que hacer. Primero hay que pensar una solución (diseño) y luego implementarla, no empezar a programar sin una hoja de ruta definida. Así se trabaja cuando no se tiene un enfoque ingenieril y normalmente se obtiene un software que funciona, pero lejos de ser un software de calidad.</w:t>
      </w:r>
    </w:p>
    <w:p w14:paraId="5253EFF5" w14:textId="0536B034" w:rsidR="005A0FBA" w:rsidRDefault="005A0FBA">
      <w:pPr>
        <w:pStyle w:val="Textocomentario"/>
      </w:pPr>
      <w:r>
        <w:t>En este proyecto se ha seguido un enfoque ingenieril a medias porque el diseño estructural no se ha tenido en cuenta, pero eso no queremos decirlo de forma explícita, por eso te he cambiado este párrafo y también he propuesto cambiar la imagen con el diagrama de clases.</w:t>
      </w:r>
    </w:p>
  </w:comment>
  <w:comment w:id="86" w:author="Francisco José Jaime" w:date="2023-08-17T10:50:00Z" w:initials="FJJ">
    <w:p w14:paraId="05408F7B" w14:textId="26FAD8D5" w:rsidR="005E201F" w:rsidRDefault="005E201F">
      <w:pPr>
        <w:pStyle w:val="Textocomentario"/>
      </w:pPr>
      <w:r>
        <w:rPr>
          <w:rStyle w:val="Refdecomentario"/>
        </w:rPr>
        <w:annotationRef/>
      </w:r>
      <w:r>
        <w:t>¿Ya no encontraste más problemas? Uno típico suele ser el enlace entre la aplicación y la base de datos y</w:t>
      </w:r>
      <w:r w:rsidR="00AB500E">
        <w:t xml:space="preserve"> el lanzamiento de consultas a la misma. Lo digo por si acaso, si tú no has tenido ese problema (u otros), entonces nada.</w:t>
      </w:r>
    </w:p>
  </w:comment>
  <w:comment w:id="89" w:author="Francisco José Jaime" w:date="2023-08-17T10:53:00Z" w:initials="FJJ">
    <w:p w14:paraId="7832D346" w14:textId="7F950FC3" w:rsidR="00ED65C8" w:rsidRDefault="00ED65C8">
      <w:pPr>
        <w:pStyle w:val="Textocomentario"/>
      </w:pPr>
      <w:r>
        <w:rPr>
          <w:rStyle w:val="Refdecomentario"/>
        </w:rPr>
        <w:annotationRef/>
      </w:r>
      <w:r>
        <w:t>Aunque esto es verdad, es subjetivo y pudiera ser que algún miembro del tribunal te tirara de la lengua por esta frase. Por eso mejor quitarla y nos curamos en salud.</w:t>
      </w:r>
    </w:p>
  </w:comment>
  <w:comment w:id="90" w:author="Francisco José Jaime" w:date="2023-08-17T10:54:00Z" w:initials="FJJ">
    <w:p w14:paraId="674A44CB" w14:textId="3151E91D" w:rsidR="008C1AD1" w:rsidRDefault="008C1AD1">
      <w:pPr>
        <w:pStyle w:val="Textocomentario"/>
      </w:pPr>
      <w:r>
        <w:rPr>
          <w:rStyle w:val="Refdecomentario"/>
        </w:rPr>
        <w:annotationRef/>
      </w:r>
      <w:r>
        <w:t>Y del enfoque ingenieril seguido durante todo el proceso, ¿no? Las tecnologías las puede aprender cualquiera por sí solo, la metodología de trabajo que permite generar un software de calidad es más difícil de encontrar en programadores autodidactas.</w:t>
      </w:r>
    </w:p>
  </w:comment>
  <w:comment w:id="91" w:author="Francisco José Jaime" w:date="2023-08-17T10:56:00Z" w:initials="FJJ">
    <w:p w14:paraId="066187B1" w14:textId="630566D9" w:rsidR="007856C2" w:rsidRDefault="007856C2">
      <w:pPr>
        <w:pStyle w:val="Textocomentario"/>
      </w:pPr>
      <w:r>
        <w:rPr>
          <w:rStyle w:val="Refdecomentario"/>
        </w:rPr>
        <w:annotationRef/>
      </w:r>
      <w:r>
        <w:t>Falta hablar también en las conclusiones del resultado final obtenido. Me refiero al producto software. Puedes decir que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comment>
  <w:comment w:id="93" w:author="Francisco José Jaime" w:date="2023-08-17T10:59:00Z" w:initials="FJJ">
    <w:p w14:paraId="21CB8D5F" w14:textId="08A57CE2" w:rsidR="008B3D15" w:rsidRDefault="008B3D15">
      <w:pPr>
        <w:pStyle w:val="Textocomentario"/>
      </w:pPr>
      <w:r>
        <w:rPr>
          <w:rStyle w:val="Refdecomentario"/>
        </w:rPr>
        <w:annotationRef/>
      </w:r>
      <w:r>
        <w:t>Yo pondría estas mejoras futuras en una lista numerada.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DD3C79" w15:done="1"/>
  <w15:commentEx w15:paraId="325911F4" w15:done="1"/>
  <w15:commentEx w15:paraId="09E13EC5" w15:done="1"/>
  <w15:commentEx w15:paraId="6532D89D" w15:done="1"/>
  <w15:commentEx w15:paraId="31BBA752" w15:done="1"/>
  <w15:commentEx w15:paraId="3D25D30F" w15:done="1"/>
  <w15:commentEx w15:paraId="27A57161" w15:done="1"/>
  <w15:commentEx w15:paraId="14AAB4E2" w15:done="1"/>
  <w15:commentEx w15:paraId="128000CD" w15:done="0"/>
  <w15:commentEx w15:paraId="58AAF9AE" w15:done="1"/>
  <w15:commentEx w15:paraId="639C58AB" w15:done="0"/>
  <w15:commentEx w15:paraId="0357BF0A" w15:done="1"/>
  <w15:commentEx w15:paraId="66049CF4" w15:done="0"/>
  <w15:commentEx w15:paraId="200C0827" w15:done="0"/>
  <w15:commentEx w15:paraId="0A92F18D" w15:done="1"/>
  <w15:commentEx w15:paraId="0CEAE08E" w15:done="0"/>
  <w15:commentEx w15:paraId="716D976A" w15:done="0"/>
  <w15:commentEx w15:paraId="076A34D4" w15:done="0"/>
  <w15:commentEx w15:paraId="2F155491" w15:done="1"/>
  <w15:commentEx w15:paraId="12C4C7D1" w15:done="0"/>
  <w15:commentEx w15:paraId="669FAF1A" w15:done="0"/>
  <w15:commentEx w15:paraId="28F70038" w15:done="1"/>
  <w15:commentEx w15:paraId="04F9BBF7" w15:done="0"/>
  <w15:commentEx w15:paraId="3321D6A9" w15:done="0"/>
  <w15:commentEx w15:paraId="0017A8C8" w15:done="1"/>
  <w15:commentEx w15:paraId="16F1933B" w15:done="0"/>
  <w15:commentEx w15:paraId="2813E756" w15:done="0"/>
  <w15:commentEx w15:paraId="0FFE5CA8" w15:done="1"/>
  <w15:commentEx w15:paraId="5253EFF5" w15:done="1"/>
  <w15:commentEx w15:paraId="05408F7B" w15:done="1"/>
  <w15:commentEx w15:paraId="7832D346" w15:done="1"/>
  <w15:commentEx w15:paraId="674A44CB" w15:done="1"/>
  <w15:commentEx w15:paraId="066187B1" w15:done="1"/>
  <w15:commentEx w15:paraId="21CB8D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DD3C79" w16cid:durableId="2884879A"/>
  <w16cid:commentId w16cid:paraId="325911F4" w16cid:durableId="28848912"/>
  <w16cid:commentId w16cid:paraId="09E13EC5" w16cid:durableId="28848BBF"/>
  <w16cid:commentId w16cid:paraId="6532D89D" w16cid:durableId="28848D0C"/>
  <w16cid:commentId w16cid:paraId="31BBA752" w16cid:durableId="28848E20"/>
  <w16cid:commentId w16cid:paraId="3D25D30F" w16cid:durableId="28848F40"/>
  <w16cid:commentId w16cid:paraId="27A57161" w16cid:durableId="288490A9"/>
  <w16cid:commentId w16cid:paraId="14AAB4E2" w16cid:durableId="288650EC"/>
  <w16cid:commentId w16cid:paraId="128000CD" w16cid:durableId="2886525A"/>
  <w16cid:commentId w16cid:paraId="58AAF9AE" w16cid:durableId="28865322"/>
  <w16cid:commentId w16cid:paraId="639C58AB" w16cid:durableId="28870C25"/>
  <w16cid:commentId w16cid:paraId="0357BF0A" w16cid:durableId="28870B36"/>
  <w16cid:commentId w16cid:paraId="66049CF4" w16cid:durableId="28870D29"/>
  <w16cid:commentId w16cid:paraId="200C0827" w16cid:durableId="28871038"/>
  <w16cid:commentId w16cid:paraId="0A92F18D" w16cid:durableId="2887106E"/>
  <w16cid:commentId w16cid:paraId="0CEAE08E" w16cid:durableId="2887109D"/>
  <w16cid:commentId w16cid:paraId="716D976A" w16cid:durableId="28886B31"/>
  <w16cid:commentId w16cid:paraId="076A34D4" w16cid:durableId="28886BD8"/>
  <w16cid:commentId w16cid:paraId="2F155491" w16cid:durableId="28886DC8"/>
  <w16cid:commentId w16cid:paraId="12C4C7D1" w16cid:durableId="28886F43"/>
  <w16cid:commentId w16cid:paraId="669FAF1A" w16cid:durableId="2888735D"/>
  <w16cid:commentId w16cid:paraId="28F70038" w16cid:durableId="28887050"/>
  <w16cid:commentId w16cid:paraId="04F9BBF7" w16cid:durableId="28887215"/>
  <w16cid:commentId w16cid:paraId="3321D6A9" w16cid:durableId="28887270"/>
  <w16cid:commentId w16cid:paraId="0017A8C8" w16cid:durableId="288875BF"/>
  <w16cid:commentId w16cid:paraId="16F1933B" w16cid:durableId="2888766E"/>
  <w16cid:commentId w16cid:paraId="2813E756" w16cid:durableId="28887700"/>
  <w16cid:commentId w16cid:paraId="0FFE5CA8" w16cid:durableId="288877DB"/>
  <w16cid:commentId w16cid:paraId="5253EFF5" w16cid:durableId="288878AA"/>
  <w16cid:commentId w16cid:paraId="05408F7B" w16cid:durableId="28887A0D"/>
  <w16cid:commentId w16cid:paraId="7832D346" w16cid:durableId="28887AA4"/>
  <w16cid:commentId w16cid:paraId="674A44CB" w16cid:durableId="28887AE1"/>
  <w16cid:commentId w16cid:paraId="066187B1" w16cid:durableId="28887B65"/>
  <w16cid:commentId w16cid:paraId="21CB8D5F" w16cid:durableId="28887C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B5C3A" w14:textId="77777777" w:rsidR="00394B4E" w:rsidRDefault="00394B4E" w:rsidP="00DC0980">
      <w:r>
        <w:separator/>
      </w:r>
    </w:p>
  </w:endnote>
  <w:endnote w:type="continuationSeparator" w:id="0">
    <w:p w14:paraId="13E52190" w14:textId="77777777" w:rsidR="00394B4E" w:rsidRDefault="00394B4E"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E971A2" w:rsidRDefault="00E971A2"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E971A2" w:rsidRDefault="00E971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E971A2" w:rsidRDefault="00E971A2"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E971A2" w:rsidRDefault="00E971A2"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7ED6251F" w14:textId="4DCF55CE" w:rsidR="00E971A2" w:rsidRDefault="00E971A2"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7A3CC" w14:textId="77777777" w:rsidR="00394B4E" w:rsidRDefault="00394B4E" w:rsidP="00DC0980">
      <w:r>
        <w:separator/>
      </w:r>
    </w:p>
  </w:footnote>
  <w:footnote w:type="continuationSeparator" w:id="0">
    <w:p w14:paraId="07E2AE44" w14:textId="77777777" w:rsidR="00394B4E" w:rsidRDefault="00394B4E"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E971A2" w:rsidRDefault="00E971A2"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E971A2" w:rsidRDefault="00E971A2"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E971A2" w:rsidRDefault="00E971A2"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E971A2" w:rsidRDefault="00E971A2"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E971A2" w:rsidRDefault="00E971A2"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E971A2" w:rsidRDefault="00E971A2"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E971A2" w:rsidRDefault="00E971A2"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E383B13"/>
    <w:multiLevelType w:val="hybridMultilevel"/>
    <w:tmpl w:val="0C6E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4559916">
    <w:abstractNumId w:val="104"/>
  </w:num>
  <w:num w:numId="2" w16cid:durableId="314382077">
    <w:abstractNumId w:val="12"/>
  </w:num>
  <w:num w:numId="3" w16cid:durableId="993412426">
    <w:abstractNumId w:val="77"/>
  </w:num>
  <w:num w:numId="4" w16cid:durableId="1692565264">
    <w:abstractNumId w:val="97"/>
  </w:num>
  <w:num w:numId="5" w16cid:durableId="2098283868">
    <w:abstractNumId w:val="40"/>
  </w:num>
  <w:num w:numId="6" w16cid:durableId="665791308">
    <w:abstractNumId w:val="95"/>
  </w:num>
  <w:num w:numId="7" w16cid:durableId="2080320921">
    <w:abstractNumId w:val="127"/>
  </w:num>
  <w:num w:numId="8" w16cid:durableId="802574267">
    <w:abstractNumId w:val="72"/>
  </w:num>
  <w:num w:numId="9" w16cid:durableId="514611775">
    <w:abstractNumId w:val="103"/>
  </w:num>
  <w:num w:numId="10" w16cid:durableId="1222061614">
    <w:abstractNumId w:val="18"/>
  </w:num>
  <w:num w:numId="11" w16cid:durableId="1905674697">
    <w:abstractNumId w:val="64"/>
  </w:num>
  <w:num w:numId="12" w16cid:durableId="645820553">
    <w:abstractNumId w:val="6"/>
  </w:num>
  <w:num w:numId="13" w16cid:durableId="884101463">
    <w:abstractNumId w:val="30"/>
  </w:num>
  <w:num w:numId="14" w16cid:durableId="521895456">
    <w:abstractNumId w:val="19"/>
  </w:num>
  <w:num w:numId="15" w16cid:durableId="1765149463">
    <w:abstractNumId w:val="131"/>
  </w:num>
  <w:num w:numId="16" w16cid:durableId="516311218">
    <w:abstractNumId w:val="42"/>
  </w:num>
  <w:num w:numId="17" w16cid:durableId="1495149083">
    <w:abstractNumId w:val="68"/>
  </w:num>
  <w:num w:numId="18" w16cid:durableId="619804035">
    <w:abstractNumId w:val="54"/>
  </w:num>
  <w:num w:numId="19" w16cid:durableId="2079208620">
    <w:abstractNumId w:val="41"/>
  </w:num>
  <w:num w:numId="20" w16cid:durableId="8721658">
    <w:abstractNumId w:val="17"/>
  </w:num>
  <w:num w:numId="21" w16cid:durableId="973488080">
    <w:abstractNumId w:val="105"/>
  </w:num>
  <w:num w:numId="22" w16cid:durableId="1962690524">
    <w:abstractNumId w:val="11"/>
  </w:num>
  <w:num w:numId="23" w16cid:durableId="725955841">
    <w:abstractNumId w:val="28"/>
  </w:num>
  <w:num w:numId="24" w16cid:durableId="2130466772">
    <w:abstractNumId w:val="89"/>
  </w:num>
  <w:num w:numId="25" w16cid:durableId="700546017">
    <w:abstractNumId w:val="8"/>
  </w:num>
  <w:num w:numId="26" w16cid:durableId="1084716702">
    <w:abstractNumId w:val="10"/>
  </w:num>
  <w:num w:numId="27" w16cid:durableId="2093315966">
    <w:abstractNumId w:val="120"/>
  </w:num>
  <w:num w:numId="28" w16cid:durableId="377974032">
    <w:abstractNumId w:val="107"/>
  </w:num>
  <w:num w:numId="29" w16cid:durableId="1404178685">
    <w:abstractNumId w:val="130"/>
  </w:num>
  <w:num w:numId="30" w16cid:durableId="1402602606">
    <w:abstractNumId w:val="7"/>
  </w:num>
  <w:num w:numId="31" w16cid:durableId="180053481">
    <w:abstractNumId w:val="90"/>
  </w:num>
  <w:num w:numId="32" w16cid:durableId="1283271317">
    <w:abstractNumId w:val="39"/>
  </w:num>
  <w:num w:numId="33" w16cid:durableId="881215595">
    <w:abstractNumId w:val="35"/>
  </w:num>
  <w:num w:numId="34" w16cid:durableId="1315374686">
    <w:abstractNumId w:val="80"/>
  </w:num>
  <w:num w:numId="35" w16cid:durableId="71315150">
    <w:abstractNumId w:val="13"/>
  </w:num>
  <w:num w:numId="36" w16cid:durableId="1640110764">
    <w:abstractNumId w:val="0"/>
  </w:num>
  <w:num w:numId="37" w16cid:durableId="909146893">
    <w:abstractNumId w:val="14"/>
  </w:num>
  <w:num w:numId="38" w16cid:durableId="1009596593">
    <w:abstractNumId w:val="86"/>
  </w:num>
  <w:num w:numId="39" w16cid:durableId="1999529257">
    <w:abstractNumId w:val="122"/>
  </w:num>
  <w:num w:numId="40" w16cid:durableId="947157300">
    <w:abstractNumId w:val="53"/>
  </w:num>
  <w:num w:numId="41" w16cid:durableId="1884830842">
    <w:abstractNumId w:val="26"/>
  </w:num>
  <w:num w:numId="42" w16cid:durableId="1150093564">
    <w:abstractNumId w:val="93"/>
  </w:num>
  <w:num w:numId="43" w16cid:durableId="543253410">
    <w:abstractNumId w:val="117"/>
  </w:num>
  <w:num w:numId="44" w16cid:durableId="1512376099">
    <w:abstractNumId w:val="70"/>
  </w:num>
  <w:num w:numId="45" w16cid:durableId="1261333042">
    <w:abstractNumId w:val="49"/>
  </w:num>
  <w:num w:numId="46" w16cid:durableId="657804066">
    <w:abstractNumId w:val="21"/>
  </w:num>
  <w:num w:numId="47" w16cid:durableId="1342201748">
    <w:abstractNumId w:val="87"/>
  </w:num>
  <w:num w:numId="48" w16cid:durableId="950864796">
    <w:abstractNumId w:val="5"/>
  </w:num>
  <w:num w:numId="49" w16cid:durableId="400248574">
    <w:abstractNumId w:val="32"/>
  </w:num>
  <w:num w:numId="50" w16cid:durableId="752623867">
    <w:abstractNumId w:val="109"/>
  </w:num>
  <w:num w:numId="51" w16cid:durableId="1517306769">
    <w:abstractNumId w:val="84"/>
  </w:num>
  <w:num w:numId="52" w16cid:durableId="1840386134">
    <w:abstractNumId w:val="60"/>
  </w:num>
  <w:num w:numId="53" w16cid:durableId="1400909326">
    <w:abstractNumId w:val="108"/>
  </w:num>
  <w:num w:numId="54" w16cid:durableId="931355743">
    <w:abstractNumId w:val="114"/>
  </w:num>
  <w:num w:numId="55" w16cid:durableId="104883124">
    <w:abstractNumId w:val="45"/>
  </w:num>
  <w:num w:numId="56" w16cid:durableId="2096246163">
    <w:abstractNumId w:val="74"/>
  </w:num>
  <w:num w:numId="57" w16cid:durableId="1102645356">
    <w:abstractNumId w:val="75"/>
  </w:num>
  <w:num w:numId="58" w16cid:durableId="496845017">
    <w:abstractNumId w:val="43"/>
  </w:num>
  <w:num w:numId="59" w16cid:durableId="2019885068">
    <w:abstractNumId w:val="31"/>
  </w:num>
  <w:num w:numId="60" w16cid:durableId="671493294">
    <w:abstractNumId w:val="24"/>
  </w:num>
  <w:num w:numId="61" w16cid:durableId="1579513603">
    <w:abstractNumId w:val="92"/>
  </w:num>
  <w:num w:numId="62" w16cid:durableId="332025858">
    <w:abstractNumId w:val="102"/>
  </w:num>
  <w:num w:numId="63" w16cid:durableId="586421136">
    <w:abstractNumId w:val="83"/>
  </w:num>
  <w:num w:numId="64" w16cid:durableId="1515531280">
    <w:abstractNumId w:val="37"/>
  </w:num>
  <w:num w:numId="65" w16cid:durableId="1574857047">
    <w:abstractNumId w:val="78"/>
  </w:num>
  <w:num w:numId="66" w16cid:durableId="2060594063">
    <w:abstractNumId w:val="36"/>
  </w:num>
  <w:num w:numId="67" w16cid:durableId="942808510">
    <w:abstractNumId w:val="20"/>
  </w:num>
  <w:num w:numId="68" w16cid:durableId="185755532">
    <w:abstractNumId w:val="98"/>
  </w:num>
  <w:num w:numId="69" w16cid:durableId="968825283">
    <w:abstractNumId w:val="67"/>
  </w:num>
  <w:num w:numId="70" w16cid:durableId="1440641058">
    <w:abstractNumId w:val="82"/>
  </w:num>
  <w:num w:numId="71" w16cid:durableId="2014452044">
    <w:abstractNumId w:val="132"/>
  </w:num>
  <w:num w:numId="72" w16cid:durableId="1710648476">
    <w:abstractNumId w:val="29"/>
  </w:num>
  <w:num w:numId="73" w16cid:durableId="571433748">
    <w:abstractNumId w:val="66"/>
  </w:num>
  <w:num w:numId="74" w16cid:durableId="464784014">
    <w:abstractNumId w:val="71"/>
  </w:num>
  <w:num w:numId="75" w16cid:durableId="1539973029">
    <w:abstractNumId w:val="15"/>
  </w:num>
  <w:num w:numId="76" w16cid:durableId="1738091973">
    <w:abstractNumId w:val="100"/>
  </w:num>
  <w:num w:numId="77" w16cid:durableId="1838567544">
    <w:abstractNumId w:val="88"/>
  </w:num>
  <w:num w:numId="78" w16cid:durableId="1395085629">
    <w:abstractNumId w:val="129"/>
  </w:num>
  <w:num w:numId="79" w16cid:durableId="1917393014">
    <w:abstractNumId w:val="1"/>
  </w:num>
  <w:num w:numId="80" w16cid:durableId="1246263591">
    <w:abstractNumId w:val="123"/>
  </w:num>
  <w:num w:numId="81" w16cid:durableId="942110728">
    <w:abstractNumId w:val="118"/>
  </w:num>
  <w:num w:numId="82" w16cid:durableId="1668753576">
    <w:abstractNumId w:val="56"/>
  </w:num>
  <w:num w:numId="83" w16cid:durableId="1971011630">
    <w:abstractNumId w:val="59"/>
  </w:num>
  <w:num w:numId="84" w16cid:durableId="2035842055">
    <w:abstractNumId w:val="125"/>
  </w:num>
  <w:num w:numId="85" w16cid:durableId="1416394881">
    <w:abstractNumId w:val="52"/>
  </w:num>
  <w:num w:numId="86" w16cid:durableId="8218108">
    <w:abstractNumId w:val="101"/>
  </w:num>
  <w:num w:numId="87" w16cid:durableId="1807315084">
    <w:abstractNumId w:val="73"/>
  </w:num>
  <w:num w:numId="88" w16cid:durableId="1469283597">
    <w:abstractNumId w:val="94"/>
  </w:num>
  <w:num w:numId="89" w16cid:durableId="2072658147">
    <w:abstractNumId w:val="34"/>
  </w:num>
  <w:num w:numId="90" w16cid:durableId="1301770777">
    <w:abstractNumId w:val="44"/>
  </w:num>
  <w:num w:numId="91" w16cid:durableId="707604715">
    <w:abstractNumId w:val="124"/>
  </w:num>
  <w:num w:numId="92" w16cid:durableId="1230769737">
    <w:abstractNumId w:val="27"/>
  </w:num>
  <w:num w:numId="93" w16cid:durableId="1011680522">
    <w:abstractNumId w:val="85"/>
  </w:num>
  <w:num w:numId="94" w16cid:durableId="1216742991">
    <w:abstractNumId w:val="81"/>
  </w:num>
  <w:num w:numId="95" w16cid:durableId="596640515">
    <w:abstractNumId w:val="50"/>
  </w:num>
  <w:num w:numId="96" w16cid:durableId="1103647514">
    <w:abstractNumId w:val="62"/>
  </w:num>
  <w:num w:numId="97" w16cid:durableId="308707013">
    <w:abstractNumId w:val="46"/>
  </w:num>
  <w:num w:numId="98" w16cid:durableId="532618890">
    <w:abstractNumId w:val="58"/>
  </w:num>
  <w:num w:numId="99" w16cid:durableId="587078186">
    <w:abstractNumId w:val="57"/>
  </w:num>
  <w:num w:numId="100" w16cid:durableId="774982696">
    <w:abstractNumId w:val="99"/>
  </w:num>
  <w:num w:numId="101" w16cid:durableId="1609774762">
    <w:abstractNumId w:val="3"/>
  </w:num>
  <w:num w:numId="102" w16cid:durableId="527256987">
    <w:abstractNumId w:val="2"/>
  </w:num>
  <w:num w:numId="103" w16cid:durableId="437454956">
    <w:abstractNumId w:val="110"/>
  </w:num>
  <w:num w:numId="104" w16cid:durableId="281612084">
    <w:abstractNumId w:val="121"/>
  </w:num>
  <w:num w:numId="105" w16cid:durableId="379670431">
    <w:abstractNumId w:val="112"/>
  </w:num>
  <w:num w:numId="106" w16cid:durableId="1634600751">
    <w:abstractNumId w:val="4"/>
  </w:num>
  <w:num w:numId="107" w16cid:durableId="1238442341">
    <w:abstractNumId w:val="119"/>
  </w:num>
  <w:num w:numId="108" w16cid:durableId="639579169">
    <w:abstractNumId w:val="63"/>
  </w:num>
  <w:num w:numId="109" w16cid:durableId="1845895336">
    <w:abstractNumId w:val="61"/>
  </w:num>
  <w:num w:numId="110" w16cid:durableId="7146594">
    <w:abstractNumId w:val="91"/>
  </w:num>
  <w:num w:numId="111" w16cid:durableId="597325284">
    <w:abstractNumId w:val="51"/>
  </w:num>
  <w:num w:numId="112" w16cid:durableId="74057726">
    <w:abstractNumId w:val="115"/>
  </w:num>
  <w:num w:numId="113" w16cid:durableId="2105295175">
    <w:abstractNumId w:val="128"/>
  </w:num>
  <w:num w:numId="114" w16cid:durableId="907611563">
    <w:abstractNumId w:val="65"/>
  </w:num>
  <w:num w:numId="115" w16cid:durableId="1773746908">
    <w:abstractNumId w:val="111"/>
  </w:num>
  <w:num w:numId="116" w16cid:durableId="637299608">
    <w:abstractNumId w:val="25"/>
  </w:num>
  <w:num w:numId="117" w16cid:durableId="1653674500">
    <w:abstractNumId w:val="38"/>
  </w:num>
  <w:num w:numId="118" w16cid:durableId="1383943982">
    <w:abstractNumId w:val="9"/>
  </w:num>
  <w:num w:numId="119" w16cid:durableId="126625731">
    <w:abstractNumId w:val="113"/>
  </w:num>
  <w:num w:numId="120" w16cid:durableId="1012226717">
    <w:abstractNumId w:val="106"/>
  </w:num>
  <w:num w:numId="121" w16cid:durableId="1670517238">
    <w:abstractNumId w:val="22"/>
  </w:num>
  <w:num w:numId="122" w16cid:durableId="1538660660">
    <w:abstractNumId w:val="48"/>
  </w:num>
  <w:num w:numId="123" w16cid:durableId="162017479">
    <w:abstractNumId w:val="23"/>
  </w:num>
  <w:num w:numId="124" w16cid:durableId="207182237">
    <w:abstractNumId w:val="96"/>
  </w:num>
  <w:num w:numId="125" w16cid:durableId="1414165434">
    <w:abstractNumId w:val="79"/>
  </w:num>
  <w:num w:numId="126" w16cid:durableId="1537044494">
    <w:abstractNumId w:val="69"/>
  </w:num>
  <w:num w:numId="127" w16cid:durableId="1465388368">
    <w:abstractNumId w:val="16"/>
  </w:num>
  <w:num w:numId="128" w16cid:durableId="1329594514">
    <w:abstractNumId w:val="55"/>
  </w:num>
  <w:num w:numId="129" w16cid:durableId="593633303">
    <w:abstractNumId w:val="33"/>
  </w:num>
  <w:num w:numId="130" w16cid:durableId="1437410988">
    <w:abstractNumId w:val="76"/>
  </w:num>
  <w:num w:numId="131" w16cid:durableId="1655526702">
    <w:abstractNumId w:val="47"/>
  </w:num>
  <w:num w:numId="132" w16cid:durableId="400256860">
    <w:abstractNumId w:val="126"/>
  </w:num>
  <w:num w:numId="133" w16cid:durableId="1248924506">
    <w:abstractNumId w:val="116"/>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161B"/>
    <w:rsid w:val="00015F50"/>
    <w:rsid w:val="00017B46"/>
    <w:rsid w:val="00017EAC"/>
    <w:rsid w:val="00020852"/>
    <w:rsid w:val="00021ADA"/>
    <w:rsid w:val="00022C8B"/>
    <w:rsid w:val="00023B54"/>
    <w:rsid w:val="000314D1"/>
    <w:rsid w:val="0003284E"/>
    <w:rsid w:val="0003549D"/>
    <w:rsid w:val="00035897"/>
    <w:rsid w:val="00036DBA"/>
    <w:rsid w:val="00041390"/>
    <w:rsid w:val="00043388"/>
    <w:rsid w:val="00043604"/>
    <w:rsid w:val="00043660"/>
    <w:rsid w:val="00043D5A"/>
    <w:rsid w:val="00045DCC"/>
    <w:rsid w:val="00046A52"/>
    <w:rsid w:val="0005279E"/>
    <w:rsid w:val="00052DC7"/>
    <w:rsid w:val="0005549E"/>
    <w:rsid w:val="00055970"/>
    <w:rsid w:val="00055ECD"/>
    <w:rsid w:val="00061C03"/>
    <w:rsid w:val="00061D3C"/>
    <w:rsid w:val="000639BE"/>
    <w:rsid w:val="0006457E"/>
    <w:rsid w:val="000665A4"/>
    <w:rsid w:val="00070201"/>
    <w:rsid w:val="000727D5"/>
    <w:rsid w:val="000738E9"/>
    <w:rsid w:val="0007489D"/>
    <w:rsid w:val="00075C89"/>
    <w:rsid w:val="000760C0"/>
    <w:rsid w:val="00076924"/>
    <w:rsid w:val="00077330"/>
    <w:rsid w:val="00080BE7"/>
    <w:rsid w:val="00081120"/>
    <w:rsid w:val="00081B9F"/>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28BD"/>
    <w:rsid w:val="000A2BD3"/>
    <w:rsid w:val="000A33C8"/>
    <w:rsid w:val="000A7906"/>
    <w:rsid w:val="000B0555"/>
    <w:rsid w:val="000B3FD1"/>
    <w:rsid w:val="000B66C0"/>
    <w:rsid w:val="000C084C"/>
    <w:rsid w:val="000C1A8B"/>
    <w:rsid w:val="000C5020"/>
    <w:rsid w:val="000C63C9"/>
    <w:rsid w:val="000C68BA"/>
    <w:rsid w:val="000D13D6"/>
    <w:rsid w:val="000D3411"/>
    <w:rsid w:val="000D7A41"/>
    <w:rsid w:val="000E03CE"/>
    <w:rsid w:val="000E570D"/>
    <w:rsid w:val="000E772E"/>
    <w:rsid w:val="000F0A83"/>
    <w:rsid w:val="000F188D"/>
    <w:rsid w:val="000F4C9C"/>
    <w:rsid w:val="000F728D"/>
    <w:rsid w:val="00100909"/>
    <w:rsid w:val="00104DC4"/>
    <w:rsid w:val="001058EE"/>
    <w:rsid w:val="0010653D"/>
    <w:rsid w:val="00106D03"/>
    <w:rsid w:val="00106F38"/>
    <w:rsid w:val="00107C89"/>
    <w:rsid w:val="00114813"/>
    <w:rsid w:val="0011765A"/>
    <w:rsid w:val="00123218"/>
    <w:rsid w:val="001233B7"/>
    <w:rsid w:val="00123E26"/>
    <w:rsid w:val="0012577E"/>
    <w:rsid w:val="0012656F"/>
    <w:rsid w:val="00127CB6"/>
    <w:rsid w:val="001308C4"/>
    <w:rsid w:val="0013246E"/>
    <w:rsid w:val="00134360"/>
    <w:rsid w:val="0013513A"/>
    <w:rsid w:val="00137ECA"/>
    <w:rsid w:val="0014088A"/>
    <w:rsid w:val="00143FE2"/>
    <w:rsid w:val="00144642"/>
    <w:rsid w:val="0014663B"/>
    <w:rsid w:val="00146FCE"/>
    <w:rsid w:val="001474F8"/>
    <w:rsid w:val="00150F20"/>
    <w:rsid w:val="001514F5"/>
    <w:rsid w:val="001518E7"/>
    <w:rsid w:val="00151FB6"/>
    <w:rsid w:val="00152648"/>
    <w:rsid w:val="001539A4"/>
    <w:rsid w:val="0015569B"/>
    <w:rsid w:val="00155726"/>
    <w:rsid w:val="00157198"/>
    <w:rsid w:val="0015721B"/>
    <w:rsid w:val="0016082B"/>
    <w:rsid w:val="00161060"/>
    <w:rsid w:val="0016488E"/>
    <w:rsid w:val="00170FFB"/>
    <w:rsid w:val="00171597"/>
    <w:rsid w:val="001726A2"/>
    <w:rsid w:val="00173041"/>
    <w:rsid w:val="00174B56"/>
    <w:rsid w:val="00174C74"/>
    <w:rsid w:val="00176CE1"/>
    <w:rsid w:val="00177334"/>
    <w:rsid w:val="00180141"/>
    <w:rsid w:val="0018384F"/>
    <w:rsid w:val="00184711"/>
    <w:rsid w:val="00184910"/>
    <w:rsid w:val="00184911"/>
    <w:rsid w:val="0018799E"/>
    <w:rsid w:val="00191C4D"/>
    <w:rsid w:val="0019400F"/>
    <w:rsid w:val="00194A39"/>
    <w:rsid w:val="00194DD9"/>
    <w:rsid w:val="00195E09"/>
    <w:rsid w:val="00195F40"/>
    <w:rsid w:val="001A1BAD"/>
    <w:rsid w:val="001A29F2"/>
    <w:rsid w:val="001A3D91"/>
    <w:rsid w:val="001A4490"/>
    <w:rsid w:val="001A600B"/>
    <w:rsid w:val="001A6564"/>
    <w:rsid w:val="001B04C7"/>
    <w:rsid w:val="001B0A0B"/>
    <w:rsid w:val="001B2FF2"/>
    <w:rsid w:val="001B411C"/>
    <w:rsid w:val="001B41F0"/>
    <w:rsid w:val="001B42F9"/>
    <w:rsid w:val="001B638C"/>
    <w:rsid w:val="001C248A"/>
    <w:rsid w:val="001C2ACF"/>
    <w:rsid w:val="001C3C8A"/>
    <w:rsid w:val="001C4516"/>
    <w:rsid w:val="001C47FE"/>
    <w:rsid w:val="001C5AC8"/>
    <w:rsid w:val="001C6136"/>
    <w:rsid w:val="001D25C2"/>
    <w:rsid w:val="001D2EDD"/>
    <w:rsid w:val="001D4A31"/>
    <w:rsid w:val="001D5E22"/>
    <w:rsid w:val="001D6BB7"/>
    <w:rsid w:val="001E1B95"/>
    <w:rsid w:val="001E3E6A"/>
    <w:rsid w:val="001F052E"/>
    <w:rsid w:val="001F135C"/>
    <w:rsid w:val="001F5D85"/>
    <w:rsid w:val="001F5FEA"/>
    <w:rsid w:val="001F6282"/>
    <w:rsid w:val="001F763D"/>
    <w:rsid w:val="001F7A7C"/>
    <w:rsid w:val="00201695"/>
    <w:rsid w:val="002024E7"/>
    <w:rsid w:val="00205BFF"/>
    <w:rsid w:val="002102AB"/>
    <w:rsid w:val="002112B1"/>
    <w:rsid w:val="0021361C"/>
    <w:rsid w:val="00213F97"/>
    <w:rsid w:val="00214538"/>
    <w:rsid w:val="00214735"/>
    <w:rsid w:val="0021551D"/>
    <w:rsid w:val="00217FFB"/>
    <w:rsid w:val="002219F0"/>
    <w:rsid w:val="00221E55"/>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3709"/>
    <w:rsid w:val="00246A82"/>
    <w:rsid w:val="00246C28"/>
    <w:rsid w:val="00247536"/>
    <w:rsid w:val="00247AFE"/>
    <w:rsid w:val="002503BB"/>
    <w:rsid w:val="00250E79"/>
    <w:rsid w:val="0025296F"/>
    <w:rsid w:val="00254728"/>
    <w:rsid w:val="00254B74"/>
    <w:rsid w:val="00254DFE"/>
    <w:rsid w:val="00254E84"/>
    <w:rsid w:val="00255D39"/>
    <w:rsid w:val="00257D0B"/>
    <w:rsid w:val="00261258"/>
    <w:rsid w:val="002628EB"/>
    <w:rsid w:val="00262AC0"/>
    <w:rsid w:val="0026451E"/>
    <w:rsid w:val="0026665B"/>
    <w:rsid w:val="00271409"/>
    <w:rsid w:val="0027243D"/>
    <w:rsid w:val="00273E04"/>
    <w:rsid w:val="002745D9"/>
    <w:rsid w:val="00274DE6"/>
    <w:rsid w:val="00280404"/>
    <w:rsid w:val="002831A1"/>
    <w:rsid w:val="00286566"/>
    <w:rsid w:val="002872ED"/>
    <w:rsid w:val="00287983"/>
    <w:rsid w:val="002879DE"/>
    <w:rsid w:val="002929C8"/>
    <w:rsid w:val="00296562"/>
    <w:rsid w:val="00296FC0"/>
    <w:rsid w:val="002A1362"/>
    <w:rsid w:val="002A18C3"/>
    <w:rsid w:val="002A1D4F"/>
    <w:rsid w:val="002A20F4"/>
    <w:rsid w:val="002A221A"/>
    <w:rsid w:val="002A29B3"/>
    <w:rsid w:val="002A44D6"/>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644"/>
    <w:rsid w:val="002C3778"/>
    <w:rsid w:val="002C484C"/>
    <w:rsid w:val="002C493E"/>
    <w:rsid w:val="002C54D2"/>
    <w:rsid w:val="002C5DFF"/>
    <w:rsid w:val="002C64FB"/>
    <w:rsid w:val="002C6575"/>
    <w:rsid w:val="002C67F7"/>
    <w:rsid w:val="002C77E2"/>
    <w:rsid w:val="002D1EF5"/>
    <w:rsid w:val="002D2CCB"/>
    <w:rsid w:val="002D3259"/>
    <w:rsid w:val="002D5F3A"/>
    <w:rsid w:val="002D60B3"/>
    <w:rsid w:val="002E0EF2"/>
    <w:rsid w:val="002F04B3"/>
    <w:rsid w:val="002F0F8F"/>
    <w:rsid w:val="002F21FA"/>
    <w:rsid w:val="002F2ACC"/>
    <w:rsid w:val="002F382F"/>
    <w:rsid w:val="002F4939"/>
    <w:rsid w:val="002F5696"/>
    <w:rsid w:val="00300CFA"/>
    <w:rsid w:val="00301FF8"/>
    <w:rsid w:val="0030254D"/>
    <w:rsid w:val="00307775"/>
    <w:rsid w:val="00307E44"/>
    <w:rsid w:val="00311131"/>
    <w:rsid w:val="003145B5"/>
    <w:rsid w:val="003153D5"/>
    <w:rsid w:val="00315ED3"/>
    <w:rsid w:val="0031717E"/>
    <w:rsid w:val="003218AD"/>
    <w:rsid w:val="003278AD"/>
    <w:rsid w:val="00327A2D"/>
    <w:rsid w:val="00331347"/>
    <w:rsid w:val="00332A7C"/>
    <w:rsid w:val="00332F2D"/>
    <w:rsid w:val="00333E10"/>
    <w:rsid w:val="00340F81"/>
    <w:rsid w:val="00342ABB"/>
    <w:rsid w:val="0034464B"/>
    <w:rsid w:val="00345AE6"/>
    <w:rsid w:val="00346B27"/>
    <w:rsid w:val="00347D4A"/>
    <w:rsid w:val="00347E01"/>
    <w:rsid w:val="003502DB"/>
    <w:rsid w:val="00350AA8"/>
    <w:rsid w:val="00350AEF"/>
    <w:rsid w:val="00352062"/>
    <w:rsid w:val="00355901"/>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3722"/>
    <w:rsid w:val="00385774"/>
    <w:rsid w:val="00386FC4"/>
    <w:rsid w:val="00391423"/>
    <w:rsid w:val="003915AD"/>
    <w:rsid w:val="003917C6"/>
    <w:rsid w:val="0039189F"/>
    <w:rsid w:val="00393478"/>
    <w:rsid w:val="00393DB4"/>
    <w:rsid w:val="003947B5"/>
    <w:rsid w:val="00394B4E"/>
    <w:rsid w:val="003969A3"/>
    <w:rsid w:val="003A1E21"/>
    <w:rsid w:val="003A2C86"/>
    <w:rsid w:val="003A477B"/>
    <w:rsid w:val="003A698A"/>
    <w:rsid w:val="003B0AC1"/>
    <w:rsid w:val="003B2AD3"/>
    <w:rsid w:val="003B2ADF"/>
    <w:rsid w:val="003B654E"/>
    <w:rsid w:val="003B6571"/>
    <w:rsid w:val="003B699B"/>
    <w:rsid w:val="003C4383"/>
    <w:rsid w:val="003C5441"/>
    <w:rsid w:val="003C6493"/>
    <w:rsid w:val="003C6F39"/>
    <w:rsid w:val="003C7DAD"/>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074"/>
    <w:rsid w:val="00410F51"/>
    <w:rsid w:val="0041122B"/>
    <w:rsid w:val="00412331"/>
    <w:rsid w:val="00412E81"/>
    <w:rsid w:val="00413DE3"/>
    <w:rsid w:val="004141E7"/>
    <w:rsid w:val="00415864"/>
    <w:rsid w:val="00416E3C"/>
    <w:rsid w:val="00417840"/>
    <w:rsid w:val="00417BBC"/>
    <w:rsid w:val="00417F10"/>
    <w:rsid w:val="0042308B"/>
    <w:rsid w:val="004241F9"/>
    <w:rsid w:val="004250B5"/>
    <w:rsid w:val="00426474"/>
    <w:rsid w:val="00431F8D"/>
    <w:rsid w:val="00435D33"/>
    <w:rsid w:val="00436424"/>
    <w:rsid w:val="00437533"/>
    <w:rsid w:val="004401F6"/>
    <w:rsid w:val="00441DA2"/>
    <w:rsid w:val="00442AF3"/>
    <w:rsid w:val="00442B61"/>
    <w:rsid w:val="004432B4"/>
    <w:rsid w:val="00444DD9"/>
    <w:rsid w:val="00445F01"/>
    <w:rsid w:val="00446D5F"/>
    <w:rsid w:val="00447F0F"/>
    <w:rsid w:val="00453D8A"/>
    <w:rsid w:val="00455D34"/>
    <w:rsid w:val="00456324"/>
    <w:rsid w:val="0045743A"/>
    <w:rsid w:val="00457524"/>
    <w:rsid w:val="00461114"/>
    <w:rsid w:val="00462B5F"/>
    <w:rsid w:val="00463747"/>
    <w:rsid w:val="00470202"/>
    <w:rsid w:val="004705E6"/>
    <w:rsid w:val="004706CC"/>
    <w:rsid w:val="00470A3E"/>
    <w:rsid w:val="00470CEE"/>
    <w:rsid w:val="004724D9"/>
    <w:rsid w:val="00475F93"/>
    <w:rsid w:val="00476F37"/>
    <w:rsid w:val="0047792E"/>
    <w:rsid w:val="00481FD8"/>
    <w:rsid w:val="00482DD3"/>
    <w:rsid w:val="0048412D"/>
    <w:rsid w:val="00486665"/>
    <w:rsid w:val="00486BE9"/>
    <w:rsid w:val="004910DD"/>
    <w:rsid w:val="0049222C"/>
    <w:rsid w:val="00496634"/>
    <w:rsid w:val="004A0AA2"/>
    <w:rsid w:val="004A1326"/>
    <w:rsid w:val="004A1F86"/>
    <w:rsid w:val="004A37B7"/>
    <w:rsid w:val="004A4061"/>
    <w:rsid w:val="004A4D41"/>
    <w:rsid w:val="004A52BD"/>
    <w:rsid w:val="004A53A9"/>
    <w:rsid w:val="004A6AE8"/>
    <w:rsid w:val="004B1CE1"/>
    <w:rsid w:val="004B2023"/>
    <w:rsid w:val="004B2895"/>
    <w:rsid w:val="004B3D7D"/>
    <w:rsid w:val="004B4EEE"/>
    <w:rsid w:val="004B6F5A"/>
    <w:rsid w:val="004B7185"/>
    <w:rsid w:val="004C3AFD"/>
    <w:rsid w:val="004D33D2"/>
    <w:rsid w:val="004D4B68"/>
    <w:rsid w:val="004D5992"/>
    <w:rsid w:val="004E22D9"/>
    <w:rsid w:val="004E481D"/>
    <w:rsid w:val="004E514F"/>
    <w:rsid w:val="004F042E"/>
    <w:rsid w:val="004F2505"/>
    <w:rsid w:val="004F4254"/>
    <w:rsid w:val="004F593C"/>
    <w:rsid w:val="004F6D9F"/>
    <w:rsid w:val="0050148D"/>
    <w:rsid w:val="00501525"/>
    <w:rsid w:val="005032C6"/>
    <w:rsid w:val="00505A52"/>
    <w:rsid w:val="005104D8"/>
    <w:rsid w:val="00510696"/>
    <w:rsid w:val="00510FC5"/>
    <w:rsid w:val="0051149F"/>
    <w:rsid w:val="00511697"/>
    <w:rsid w:val="005130A7"/>
    <w:rsid w:val="00514E9B"/>
    <w:rsid w:val="005156DE"/>
    <w:rsid w:val="00516185"/>
    <w:rsid w:val="00516F17"/>
    <w:rsid w:val="00517F00"/>
    <w:rsid w:val="00520359"/>
    <w:rsid w:val="0052217E"/>
    <w:rsid w:val="00522845"/>
    <w:rsid w:val="005271B4"/>
    <w:rsid w:val="00527843"/>
    <w:rsid w:val="00532F32"/>
    <w:rsid w:val="00540DBD"/>
    <w:rsid w:val="00541193"/>
    <w:rsid w:val="005418C5"/>
    <w:rsid w:val="00542D27"/>
    <w:rsid w:val="005468B3"/>
    <w:rsid w:val="005468C6"/>
    <w:rsid w:val="0054771F"/>
    <w:rsid w:val="00550AA8"/>
    <w:rsid w:val="0055139A"/>
    <w:rsid w:val="00551CD1"/>
    <w:rsid w:val="0055582F"/>
    <w:rsid w:val="00565448"/>
    <w:rsid w:val="005663C9"/>
    <w:rsid w:val="00566729"/>
    <w:rsid w:val="00566F5F"/>
    <w:rsid w:val="005679A9"/>
    <w:rsid w:val="005708BD"/>
    <w:rsid w:val="00571686"/>
    <w:rsid w:val="00577A87"/>
    <w:rsid w:val="005809B9"/>
    <w:rsid w:val="005834AD"/>
    <w:rsid w:val="00584642"/>
    <w:rsid w:val="00584BB2"/>
    <w:rsid w:val="00591085"/>
    <w:rsid w:val="00595F4E"/>
    <w:rsid w:val="00596968"/>
    <w:rsid w:val="00597E21"/>
    <w:rsid w:val="005A0DE7"/>
    <w:rsid w:val="005A0FAD"/>
    <w:rsid w:val="005A0FBA"/>
    <w:rsid w:val="005A1542"/>
    <w:rsid w:val="005A1561"/>
    <w:rsid w:val="005A1E71"/>
    <w:rsid w:val="005A1F69"/>
    <w:rsid w:val="005A2233"/>
    <w:rsid w:val="005A3ABA"/>
    <w:rsid w:val="005A488F"/>
    <w:rsid w:val="005A79E4"/>
    <w:rsid w:val="005B1B55"/>
    <w:rsid w:val="005B462B"/>
    <w:rsid w:val="005B6A43"/>
    <w:rsid w:val="005B6BAC"/>
    <w:rsid w:val="005B7B7B"/>
    <w:rsid w:val="005C1097"/>
    <w:rsid w:val="005C3F6F"/>
    <w:rsid w:val="005C678A"/>
    <w:rsid w:val="005C6A3A"/>
    <w:rsid w:val="005D6168"/>
    <w:rsid w:val="005E201F"/>
    <w:rsid w:val="005E576E"/>
    <w:rsid w:val="005F04E3"/>
    <w:rsid w:val="005F4AE3"/>
    <w:rsid w:val="005F524F"/>
    <w:rsid w:val="005F5A0B"/>
    <w:rsid w:val="005F7277"/>
    <w:rsid w:val="006001A7"/>
    <w:rsid w:val="00602066"/>
    <w:rsid w:val="0060350C"/>
    <w:rsid w:val="006052E7"/>
    <w:rsid w:val="00605DA7"/>
    <w:rsid w:val="00607E5F"/>
    <w:rsid w:val="006126E4"/>
    <w:rsid w:val="00612DF6"/>
    <w:rsid w:val="0061441C"/>
    <w:rsid w:val="00614840"/>
    <w:rsid w:val="00616748"/>
    <w:rsid w:val="00622583"/>
    <w:rsid w:val="0062545F"/>
    <w:rsid w:val="0062678D"/>
    <w:rsid w:val="006300BD"/>
    <w:rsid w:val="00630C98"/>
    <w:rsid w:val="00632A00"/>
    <w:rsid w:val="006334AE"/>
    <w:rsid w:val="0063378B"/>
    <w:rsid w:val="00633CA2"/>
    <w:rsid w:val="00634A08"/>
    <w:rsid w:val="00634D1B"/>
    <w:rsid w:val="00637002"/>
    <w:rsid w:val="0063774D"/>
    <w:rsid w:val="00640F73"/>
    <w:rsid w:val="006459A9"/>
    <w:rsid w:val="006473CF"/>
    <w:rsid w:val="00647AAA"/>
    <w:rsid w:val="006510CD"/>
    <w:rsid w:val="00651EB2"/>
    <w:rsid w:val="00651EF9"/>
    <w:rsid w:val="00652D49"/>
    <w:rsid w:val="006536CD"/>
    <w:rsid w:val="00657886"/>
    <w:rsid w:val="006600B2"/>
    <w:rsid w:val="006605A4"/>
    <w:rsid w:val="00661450"/>
    <w:rsid w:val="006615B9"/>
    <w:rsid w:val="00661754"/>
    <w:rsid w:val="00663C07"/>
    <w:rsid w:val="00665F9A"/>
    <w:rsid w:val="00666C8F"/>
    <w:rsid w:val="00666DC6"/>
    <w:rsid w:val="00670B99"/>
    <w:rsid w:val="006726AB"/>
    <w:rsid w:val="006755E6"/>
    <w:rsid w:val="00675EA5"/>
    <w:rsid w:val="00677464"/>
    <w:rsid w:val="00681D90"/>
    <w:rsid w:val="0068316F"/>
    <w:rsid w:val="006831EB"/>
    <w:rsid w:val="0068324A"/>
    <w:rsid w:val="00684550"/>
    <w:rsid w:val="00684821"/>
    <w:rsid w:val="00685180"/>
    <w:rsid w:val="00685F50"/>
    <w:rsid w:val="0068687B"/>
    <w:rsid w:val="00691F99"/>
    <w:rsid w:val="00695C75"/>
    <w:rsid w:val="00697EA0"/>
    <w:rsid w:val="006A10F7"/>
    <w:rsid w:val="006A1377"/>
    <w:rsid w:val="006A20EB"/>
    <w:rsid w:val="006A222F"/>
    <w:rsid w:val="006A384D"/>
    <w:rsid w:val="006A4CB2"/>
    <w:rsid w:val="006A535D"/>
    <w:rsid w:val="006A5B05"/>
    <w:rsid w:val="006A6C25"/>
    <w:rsid w:val="006A72C6"/>
    <w:rsid w:val="006A799A"/>
    <w:rsid w:val="006B232C"/>
    <w:rsid w:val="006B2AD0"/>
    <w:rsid w:val="006B4657"/>
    <w:rsid w:val="006B6155"/>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E53B6"/>
    <w:rsid w:val="006F07A1"/>
    <w:rsid w:val="006F0BA3"/>
    <w:rsid w:val="006F4C1A"/>
    <w:rsid w:val="006F4D0B"/>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26EDB"/>
    <w:rsid w:val="00733446"/>
    <w:rsid w:val="00733C9D"/>
    <w:rsid w:val="00734E43"/>
    <w:rsid w:val="00741941"/>
    <w:rsid w:val="0075611A"/>
    <w:rsid w:val="00757AF6"/>
    <w:rsid w:val="00760F77"/>
    <w:rsid w:val="0076139E"/>
    <w:rsid w:val="00762997"/>
    <w:rsid w:val="00762CB1"/>
    <w:rsid w:val="007638DA"/>
    <w:rsid w:val="00766468"/>
    <w:rsid w:val="007673C7"/>
    <w:rsid w:val="00771E97"/>
    <w:rsid w:val="00772117"/>
    <w:rsid w:val="00772331"/>
    <w:rsid w:val="007726BE"/>
    <w:rsid w:val="007749B8"/>
    <w:rsid w:val="00776584"/>
    <w:rsid w:val="00777CEA"/>
    <w:rsid w:val="007802E9"/>
    <w:rsid w:val="0078241E"/>
    <w:rsid w:val="00782BA0"/>
    <w:rsid w:val="00784DEF"/>
    <w:rsid w:val="007856C2"/>
    <w:rsid w:val="007860D1"/>
    <w:rsid w:val="00786B4E"/>
    <w:rsid w:val="007876E8"/>
    <w:rsid w:val="00791204"/>
    <w:rsid w:val="00792B49"/>
    <w:rsid w:val="00792D14"/>
    <w:rsid w:val="007941A6"/>
    <w:rsid w:val="00794C69"/>
    <w:rsid w:val="0079678A"/>
    <w:rsid w:val="007972F0"/>
    <w:rsid w:val="007A00D9"/>
    <w:rsid w:val="007A40B5"/>
    <w:rsid w:val="007A4758"/>
    <w:rsid w:val="007A48AA"/>
    <w:rsid w:val="007A6AB6"/>
    <w:rsid w:val="007A6BE2"/>
    <w:rsid w:val="007A765A"/>
    <w:rsid w:val="007B02FD"/>
    <w:rsid w:val="007B26E2"/>
    <w:rsid w:val="007B668D"/>
    <w:rsid w:val="007B68EE"/>
    <w:rsid w:val="007C119E"/>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3DB6"/>
    <w:rsid w:val="007F5EFB"/>
    <w:rsid w:val="0080109A"/>
    <w:rsid w:val="00803E2C"/>
    <w:rsid w:val="008048CE"/>
    <w:rsid w:val="00805007"/>
    <w:rsid w:val="00805CC0"/>
    <w:rsid w:val="00806AAD"/>
    <w:rsid w:val="00807E30"/>
    <w:rsid w:val="008115C9"/>
    <w:rsid w:val="00811656"/>
    <w:rsid w:val="00813465"/>
    <w:rsid w:val="008171BA"/>
    <w:rsid w:val="008177FB"/>
    <w:rsid w:val="00817BE2"/>
    <w:rsid w:val="00817BF3"/>
    <w:rsid w:val="00817F20"/>
    <w:rsid w:val="00821849"/>
    <w:rsid w:val="00821C9A"/>
    <w:rsid w:val="008263CE"/>
    <w:rsid w:val="00826477"/>
    <w:rsid w:val="00826C8E"/>
    <w:rsid w:val="00830EF2"/>
    <w:rsid w:val="00832256"/>
    <w:rsid w:val="00833E17"/>
    <w:rsid w:val="008353C3"/>
    <w:rsid w:val="00835E9F"/>
    <w:rsid w:val="00836342"/>
    <w:rsid w:val="00836D56"/>
    <w:rsid w:val="0084430A"/>
    <w:rsid w:val="00846D16"/>
    <w:rsid w:val="00847167"/>
    <w:rsid w:val="00850BC8"/>
    <w:rsid w:val="00853C6F"/>
    <w:rsid w:val="00854D9D"/>
    <w:rsid w:val="00855C2A"/>
    <w:rsid w:val="00856707"/>
    <w:rsid w:val="008620E4"/>
    <w:rsid w:val="00862BF2"/>
    <w:rsid w:val="008638A4"/>
    <w:rsid w:val="008638B4"/>
    <w:rsid w:val="00865AB8"/>
    <w:rsid w:val="00866458"/>
    <w:rsid w:val="00867A42"/>
    <w:rsid w:val="008708E6"/>
    <w:rsid w:val="0087344E"/>
    <w:rsid w:val="008747F5"/>
    <w:rsid w:val="00874DDA"/>
    <w:rsid w:val="00875A89"/>
    <w:rsid w:val="00877B13"/>
    <w:rsid w:val="008816FB"/>
    <w:rsid w:val="008846F5"/>
    <w:rsid w:val="00884B40"/>
    <w:rsid w:val="00885A09"/>
    <w:rsid w:val="00886F08"/>
    <w:rsid w:val="00891A62"/>
    <w:rsid w:val="008925EF"/>
    <w:rsid w:val="00894120"/>
    <w:rsid w:val="00896129"/>
    <w:rsid w:val="0089622C"/>
    <w:rsid w:val="00897D58"/>
    <w:rsid w:val="008A317C"/>
    <w:rsid w:val="008A3561"/>
    <w:rsid w:val="008A4308"/>
    <w:rsid w:val="008A451D"/>
    <w:rsid w:val="008A537E"/>
    <w:rsid w:val="008B3D15"/>
    <w:rsid w:val="008B4DAE"/>
    <w:rsid w:val="008B5ADF"/>
    <w:rsid w:val="008B5FE0"/>
    <w:rsid w:val="008B6CA9"/>
    <w:rsid w:val="008B6E02"/>
    <w:rsid w:val="008C0B27"/>
    <w:rsid w:val="008C0D74"/>
    <w:rsid w:val="008C1182"/>
    <w:rsid w:val="008C1AD1"/>
    <w:rsid w:val="008C3A11"/>
    <w:rsid w:val="008C488B"/>
    <w:rsid w:val="008D3127"/>
    <w:rsid w:val="008D3F1C"/>
    <w:rsid w:val="008D4222"/>
    <w:rsid w:val="008D4789"/>
    <w:rsid w:val="008D4B60"/>
    <w:rsid w:val="008D5B76"/>
    <w:rsid w:val="008E0153"/>
    <w:rsid w:val="008E3B5A"/>
    <w:rsid w:val="008E4227"/>
    <w:rsid w:val="008F1B0F"/>
    <w:rsid w:val="008F1EA4"/>
    <w:rsid w:val="008F3989"/>
    <w:rsid w:val="008F460C"/>
    <w:rsid w:val="008F486B"/>
    <w:rsid w:val="008F4899"/>
    <w:rsid w:val="008F54B4"/>
    <w:rsid w:val="00906762"/>
    <w:rsid w:val="009106AE"/>
    <w:rsid w:val="00910FE6"/>
    <w:rsid w:val="009127E6"/>
    <w:rsid w:val="0091333F"/>
    <w:rsid w:val="00913D4B"/>
    <w:rsid w:val="00915F8C"/>
    <w:rsid w:val="00917B69"/>
    <w:rsid w:val="00922BEB"/>
    <w:rsid w:val="00924618"/>
    <w:rsid w:val="00925654"/>
    <w:rsid w:val="0092594E"/>
    <w:rsid w:val="00925BE3"/>
    <w:rsid w:val="0093136B"/>
    <w:rsid w:val="009316FD"/>
    <w:rsid w:val="009337C9"/>
    <w:rsid w:val="0093400F"/>
    <w:rsid w:val="00935A5C"/>
    <w:rsid w:val="0094104F"/>
    <w:rsid w:val="00942D1F"/>
    <w:rsid w:val="00943BBF"/>
    <w:rsid w:val="00943EF1"/>
    <w:rsid w:val="00944BD3"/>
    <w:rsid w:val="00947927"/>
    <w:rsid w:val="009479DA"/>
    <w:rsid w:val="00950A7B"/>
    <w:rsid w:val="0095261E"/>
    <w:rsid w:val="00960430"/>
    <w:rsid w:val="0096148E"/>
    <w:rsid w:val="00962367"/>
    <w:rsid w:val="00962B10"/>
    <w:rsid w:val="00966B31"/>
    <w:rsid w:val="00967549"/>
    <w:rsid w:val="00972E8A"/>
    <w:rsid w:val="009737F2"/>
    <w:rsid w:val="009747EE"/>
    <w:rsid w:val="00974C58"/>
    <w:rsid w:val="00976499"/>
    <w:rsid w:val="00977048"/>
    <w:rsid w:val="009775A9"/>
    <w:rsid w:val="00977781"/>
    <w:rsid w:val="00977C6F"/>
    <w:rsid w:val="009804C8"/>
    <w:rsid w:val="009834D7"/>
    <w:rsid w:val="009839FF"/>
    <w:rsid w:val="00985AEB"/>
    <w:rsid w:val="009869E8"/>
    <w:rsid w:val="00997259"/>
    <w:rsid w:val="009977FD"/>
    <w:rsid w:val="009A0061"/>
    <w:rsid w:val="009A1386"/>
    <w:rsid w:val="009A2263"/>
    <w:rsid w:val="009A24CB"/>
    <w:rsid w:val="009A2A06"/>
    <w:rsid w:val="009A3118"/>
    <w:rsid w:val="009A4311"/>
    <w:rsid w:val="009A4952"/>
    <w:rsid w:val="009A59B5"/>
    <w:rsid w:val="009A5B44"/>
    <w:rsid w:val="009A7301"/>
    <w:rsid w:val="009B49F8"/>
    <w:rsid w:val="009B5207"/>
    <w:rsid w:val="009B631B"/>
    <w:rsid w:val="009C1EEC"/>
    <w:rsid w:val="009C40EF"/>
    <w:rsid w:val="009C52B9"/>
    <w:rsid w:val="009C5DD9"/>
    <w:rsid w:val="009C64C1"/>
    <w:rsid w:val="009D09D2"/>
    <w:rsid w:val="009D1711"/>
    <w:rsid w:val="009D33D5"/>
    <w:rsid w:val="009D4ED2"/>
    <w:rsid w:val="009D6D1E"/>
    <w:rsid w:val="009E2DFE"/>
    <w:rsid w:val="009E4A0F"/>
    <w:rsid w:val="009E644C"/>
    <w:rsid w:val="009F0425"/>
    <w:rsid w:val="009F120C"/>
    <w:rsid w:val="009F1B1D"/>
    <w:rsid w:val="009F1E89"/>
    <w:rsid w:val="009F23D3"/>
    <w:rsid w:val="009F3F34"/>
    <w:rsid w:val="009F58EB"/>
    <w:rsid w:val="009F5BD2"/>
    <w:rsid w:val="009F7916"/>
    <w:rsid w:val="00A0084A"/>
    <w:rsid w:val="00A01368"/>
    <w:rsid w:val="00A06D7A"/>
    <w:rsid w:val="00A06F24"/>
    <w:rsid w:val="00A10F73"/>
    <w:rsid w:val="00A13763"/>
    <w:rsid w:val="00A13CAC"/>
    <w:rsid w:val="00A150CE"/>
    <w:rsid w:val="00A155F9"/>
    <w:rsid w:val="00A2052C"/>
    <w:rsid w:val="00A21F73"/>
    <w:rsid w:val="00A21FDA"/>
    <w:rsid w:val="00A25679"/>
    <w:rsid w:val="00A2737F"/>
    <w:rsid w:val="00A279C6"/>
    <w:rsid w:val="00A3001A"/>
    <w:rsid w:val="00A30FEB"/>
    <w:rsid w:val="00A3487A"/>
    <w:rsid w:val="00A34966"/>
    <w:rsid w:val="00A369BE"/>
    <w:rsid w:val="00A441C2"/>
    <w:rsid w:val="00A4442E"/>
    <w:rsid w:val="00A4523E"/>
    <w:rsid w:val="00A47CFE"/>
    <w:rsid w:val="00A51FDA"/>
    <w:rsid w:val="00A541DC"/>
    <w:rsid w:val="00A56BA7"/>
    <w:rsid w:val="00A578F6"/>
    <w:rsid w:val="00A60895"/>
    <w:rsid w:val="00A61650"/>
    <w:rsid w:val="00A61A6B"/>
    <w:rsid w:val="00A62B6D"/>
    <w:rsid w:val="00A62BDA"/>
    <w:rsid w:val="00A67175"/>
    <w:rsid w:val="00A71686"/>
    <w:rsid w:val="00A71887"/>
    <w:rsid w:val="00A72CE5"/>
    <w:rsid w:val="00A73338"/>
    <w:rsid w:val="00A7400A"/>
    <w:rsid w:val="00A756BB"/>
    <w:rsid w:val="00A7570E"/>
    <w:rsid w:val="00A84A61"/>
    <w:rsid w:val="00A86A41"/>
    <w:rsid w:val="00A902FC"/>
    <w:rsid w:val="00A90749"/>
    <w:rsid w:val="00A911FA"/>
    <w:rsid w:val="00A916CB"/>
    <w:rsid w:val="00A94910"/>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00E"/>
    <w:rsid w:val="00AB54DE"/>
    <w:rsid w:val="00AB6A55"/>
    <w:rsid w:val="00AC2942"/>
    <w:rsid w:val="00AC360E"/>
    <w:rsid w:val="00AC78F7"/>
    <w:rsid w:val="00AD02DF"/>
    <w:rsid w:val="00AD175E"/>
    <w:rsid w:val="00AD194B"/>
    <w:rsid w:val="00AD419C"/>
    <w:rsid w:val="00AD468F"/>
    <w:rsid w:val="00AD5605"/>
    <w:rsid w:val="00AD762A"/>
    <w:rsid w:val="00AE0125"/>
    <w:rsid w:val="00AE082F"/>
    <w:rsid w:val="00AE1374"/>
    <w:rsid w:val="00AE552B"/>
    <w:rsid w:val="00AE5907"/>
    <w:rsid w:val="00AF0218"/>
    <w:rsid w:val="00AF313B"/>
    <w:rsid w:val="00AF6B26"/>
    <w:rsid w:val="00AF7197"/>
    <w:rsid w:val="00AF77EA"/>
    <w:rsid w:val="00B0087C"/>
    <w:rsid w:val="00B04E6C"/>
    <w:rsid w:val="00B0699E"/>
    <w:rsid w:val="00B07724"/>
    <w:rsid w:val="00B109C4"/>
    <w:rsid w:val="00B10C7A"/>
    <w:rsid w:val="00B11742"/>
    <w:rsid w:val="00B154B9"/>
    <w:rsid w:val="00B16BF4"/>
    <w:rsid w:val="00B21686"/>
    <w:rsid w:val="00B21794"/>
    <w:rsid w:val="00B21FAC"/>
    <w:rsid w:val="00B2210F"/>
    <w:rsid w:val="00B222F6"/>
    <w:rsid w:val="00B2306A"/>
    <w:rsid w:val="00B23393"/>
    <w:rsid w:val="00B244DD"/>
    <w:rsid w:val="00B256C9"/>
    <w:rsid w:val="00B25925"/>
    <w:rsid w:val="00B25D04"/>
    <w:rsid w:val="00B2671C"/>
    <w:rsid w:val="00B26DA8"/>
    <w:rsid w:val="00B26DD9"/>
    <w:rsid w:val="00B27077"/>
    <w:rsid w:val="00B30003"/>
    <w:rsid w:val="00B308B7"/>
    <w:rsid w:val="00B362A6"/>
    <w:rsid w:val="00B37DC6"/>
    <w:rsid w:val="00B40060"/>
    <w:rsid w:val="00B405AD"/>
    <w:rsid w:val="00B43AB5"/>
    <w:rsid w:val="00B44865"/>
    <w:rsid w:val="00B46254"/>
    <w:rsid w:val="00B472FF"/>
    <w:rsid w:val="00B47723"/>
    <w:rsid w:val="00B47BC9"/>
    <w:rsid w:val="00B53B79"/>
    <w:rsid w:val="00B54A54"/>
    <w:rsid w:val="00B55322"/>
    <w:rsid w:val="00B55725"/>
    <w:rsid w:val="00B55C62"/>
    <w:rsid w:val="00B5714C"/>
    <w:rsid w:val="00B61E32"/>
    <w:rsid w:val="00B65403"/>
    <w:rsid w:val="00B66E68"/>
    <w:rsid w:val="00B671E9"/>
    <w:rsid w:val="00B7173B"/>
    <w:rsid w:val="00B73A20"/>
    <w:rsid w:val="00B75F7F"/>
    <w:rsid w:val="00B7696E"/>
    <w:rsid w:val="00B81ADA"/>
    <w:rsid w:val="00B82053"/>
    <w:rsid w:val="00B82157"/>
    <w:rsid w:val="00B8359B"/>
    <w:rsid w:val="00B83DF3"/>
    <w:rsid w:val="00B87160"/>
    <w:rsid w:val="00B906C2"/>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2E33"/>
    <w:rsid w:val="00BC39DF"/>
    <w:rsid w:val="00BC583D"/>
    <w:rsid w:val="00BD1419"/>
    <w:rsid w:val="00BD1E6B"/>
    <w:rsid w:val="00BE01F3"/>
    <w:rsid w:val="00BE535A"/>
    <w:rsid w:val="00BE5B49"/>
    <w:rsid w:val="00BF0DC5"/>
    <w:rsid w:val="00BF191A"/>
    <w:rsid w:val="00BF3F75"/>
    <w:rsid w:val="00BF401C"/>
    <w:rsid w:val="00BF4262"/>
    <w:rsid w:val="00BF4999"/>
    <w:rsid w:val="00BF5709"/>
    <w:rsid w:val="00BF5A8B"/>
    <w:rsid w:val="00C02B43"/>
    <w:rsid w:val="00C0345D"/>
    <w:rsid w:val="00C04DA1"/>
    <w:rsid w:val="00C11066"/>
    <w:rsid w:val="00C12579"/>
    <w:rsid w:val="00C15497"/>
    <w:rsid w:val="00C1571A"/>
    <w:rsid w:val="00C1607D"/>
    <w:rsid w:val="00C1703F"/>
    <w:rsid w:val="00C174F1"/>
    <w:rsid w:val="00C20656"/>
    <w:rsid w:val="00C23AF5"/>
    <w:rsid w:val="00C247AA"/>
    <w:rsid w:val="00C24F4B"/>
    <w:rsid w:val="00C25A17"/>
    <w:rsid w:val="00C30AF5"/>
    <w:rsid w:val="00C32301"/>
    <w:rsid w:val="00C33460"/>
    <w:rsid w:val="00C337F7"/>
    <w:rsid w:val="00C339F1"/>
    <w:rsid w:val="00C35A6F"/>
    <w:rsid w:val="00C37F9E"/>
    <w:rsid w:val="00C41B9E"/>
    <w:rsid w:val="00C41D56"/>
    <w:rsid w:val="00C429EF"/>
    <w:rsid w:val="00C4498D"/>
    <w:rsid w:val="00C44E21"/>
    <w:rsid w:val="00C45658"/>
    <w:rsid w:val="00C5005B"/>
    <w:rsid w:val="00C54F5A"/>
    <w:rsid w:val="00C55487"/>
    <w:rsid w:val="00C55D9B"/>
    <w:rsid w:val="00C56364"/>
    <w:rsid w:val="00C5658C"/>
    <w:rsid w:val="00C57603"/>
    <w:rsid w:val="00C60C6B"/>
    <w:rsid w:val="00C61978"/>
    <w:rsid w:val="00C61BC6"/>
    <w:rsid w:val="00C678BE"/>
    <w:rsid w:val="00C71AEF"/>
    <w:rsid w:val="00C72744"/>
    <w:rsid w:val="00C749CE"/>
    <w:rsid w:val="00C74BB7"/>
    <w:rsid w:val="00C74E4F"/>
    <w:rsid w:val="00C756D0"/>
    <w:rsid w:val="00C75E04"/>
    <w:rsid w:val="00C765FF"/>
    <w:rsid w:val="00C81B37"/>
    <w:rsid w:val="00C82785"/>
    <w:rsid w:val="00C930E8"/>
    <w:rsid w:val="00C93DC5"/>
    <w:rsid w:val="00C942F0"/>
    <w:rsid w:val="00C95E8A"/>
    <w:rsid w:val="00CA1077"/>
    <w:rsid w:val="00CA398E"/>
    <w:rsid w:val="00CA5183"/>
    <w:rsid w:val="00CA5DC5"/>
    <w:rsid w:val="00CA7DBF"/>
    <w:rsid w:val="00CB0636"/>
    <w:rsid w:val="00CB427D"/>
    <w:rsid w:val="00CB4758"/>
    <w:rsid w:val="00CB57ED"/>
    <w:rsid w:val="00CB669F"/>
    <w:rsid w:val="00CB6E7A"/>
    <w:rsid w:val="00CB7A80"/>
    <w:rsid w:val="00CC017F"/>
    <w:rsid w:val="00CC0B17"/>
    <w:rsid w:val="00CC1658"/>
    <w:rsid w:val="00CC210F"/>
    <w:rsid w:val="00CC2C1C"/>
    <w:rsid w:val="00CC378B"/>
    <w:rsid w:val="00CC5857"/>
    <w:rsid w:val="00CC6234"/>
    <w:rsid w:val="00CC68B7"/>
    <w:rsid w:val="00CD19C1"/>
    <w:rsid w:val="00CD328D"/>
    <w:rsid w:val="00CD3293"/>
    <w:rsid w:val="00CD57AE"/>
    <w:rsid w:val="00CD6B00"/>
    <w:rsid w:val="00CE152F"/>
    <w:rsid w:val="00CE3CF8"/>
    <w:rsid w:val="00CE3DC2"/>
    <w:rsid w:val="00CF1A73"/>
    <w:rsid w:val="00CF34F5"/>
    <w:rsid w:val="00CF3A51"/>
    <w:rsid w:val="00CF50B8"/>
    <w:rsid w:val="00CF5110"/>
    <w:rsid w:val="00CF512D"/>
    <w:rsid w:val="00CF657C"/>
    <w:rsid w:val="00CF684F"/>
    <w:rsid w:val="00D00B46"/>
    <w:rsid w:val="00D02D72"/>
    <w:rsid w:val="00D03C76"/>
    <w:rsid w:val="00D043DA"/>
    <w:rsid w:val="00D05822"/>
    <w:rsid w:val="00D05CA0"/>
    <w:rsid w:val="00D0695C"/>
    <w:rsid w:val="00D06C14"/>
    <w:rsid w:val="00D1038C"/>
    <w:rsid w:val="00D12622"/>
    <w:rsid w:val="00D13532"/>
    <w:rsid w:val="00D141A9"/>
    <w:rsid w:val="00D14BD7"/>
    <w:rsid w:val="00D1570D"/>
    <w:rsid w:val="00D17844"/>
    <w:rsid w:val="00D21DCF"/>
    <w:rsid w:val="00D25C02"/>
    <w:rsid w:val="00D25E41"/>
    <w:rsid w:val="00D33351"/>
    <w:rsid w:val="00D3341A"/>
    <w:rsid w:val="00D372A7"/>
    <w:rsid w:val="00D3749D"/>
    <w:rsid w:val="00D40DB8"/>
    <w:rsid w:val="00D41E8C"/>
    <w:rsid w:val="00D421B9"/>
    <w:rsid w:val="00D425A2"/>
    <w:rsid w:val="00D4451A"/>
    <w:rsid w:val="00D477CC"/>
    <w:rsid w:val="00D47945"/>
    <w:rsid w:val="00D5001D"/>
    <w:rsid w:val="00D502FD"/>
    <w:rsid w:val="00D517B0"/>
    <w:rsid w:val="00D51870"/>
    <w:rsid w:val="00D55B6F"/>
    <w:rsid w:val="00D5648F"/>
    <w:rsid w:val="00D6128A"/>
    <w:rsid w:val="00D612B6"/>
    <w:rsid w:val="00D61D37"/>
    <w:rsid w:val="00D6358F"/>
    <w:rsid w:val="00D63D0F"/>
    <w:rsid w:val="00D66CF1"/>
    <w:rsid w:val="00D70898"/>
    <w:rsid w:val="00D710CD"/>
    <w:rsid w:val="00D73243"/>
    <w:rsid w:val="00D77466"/>
    <w:rsid w:val="00D836F0"/>
    <w:rsid w:val="00D95EB2"/>
    <w:rsid w:val="00D960E7"/>
    <w:rsid w:val="00D96B36"/>
    <w:rsid w:val="00DA1019"/>
    <w:rsid w:val="00DA106A"/>
    <w:rsid w:val="00DA2F9F"/>
    <w:rsid w:val="00DA322D"/>
    <w:rsid w:val="00DB042C"/>
    <w:rsid w:val="00DB4049"/>
    <w:rsid w:val="00DB47DF"/>
    <w:rsid w:val="00DB52DA"/>
    <w:rsid w:val="00DB669D"/>
    <w:rsid w:val="00DB6AF7"/>
    <w:rsid w:val="00DB6C7C"/>
    <w:rsid w:val="00DC0842"/>
    <w:rsid w:val="00DC0980"/>
    <w:rsid w:val="00DC0C57"/>
    <w:rsid w:val="00DC11F6"/>
    <w:rsid w:val="00DC13D0"/>
    <w:rsid w:val="00DC3EC8"/>
    <w:rsid w:val="00DC5417"/>
    <w:rsid w:val="00DC61CE"/>
    <w:rsid w:val="00DD256D"/>
    <w:rsid w:val="00DD45CB"/>
    <w:rsid w:val="00DD4A43"/>
    <w:rsid w:val="00DD59EC"/>
    <w:rsid w:val="00DD65BE"/>
    <w:rsid w:val="00DD7621"/>
    <w:rsid w:val="00DD7784"/>
    <w:rsid w:val="00DE0A7C"/>
    <w:rsid w:val="00DE3285"/>
    <w:rsid w:val="00DE32C3"/>
    <w:rsid w:val="00DE3D7E"/>
    <w:rsid w:val="00DE4032"/>
    <w:rsid w:val="00DE4F9D"/>
    <w:rsid w:val="00DE51DA"/>
    <w:rsid w:val="00DE76C1"/>
    <w:rsid w:val="00DE7973"/>
    <w:rsid w:val="00DF379C"/>
    <w:rsid w:val="00DF3F5E"/>
    <w:rsid w:val="00DF5FC3"/>
    <w:rsid w:val="00E015D0"/>
    <w:rsid w:val="00E03B67"/>
    <w:rsid w:val="00E04F47"/>
    <w:rsid w:val="00E05443"/>
    <w:rsid w:val="00E07FAB"/>
    <w:rsid w:val="00E11D67"/>
    <w:rsid w:val="00E12A46"/>
    <w:rsid w:val="00E13EAC"/>
    <w:rsid w:val="00E16B4B"/>
    <w:rsid w:val="00E2047D"/>
    <w:rsid w:val="00E21CC4"/>
    <w:rsid w:val="00E21EB6"/>
    <w:rsid w:val="00E221EE"/>
    <w:rsid w:val="00E22852"/>
    <w:rsid w:val="00E230ED"/>
    <w:rsid w:val="00E24059"/>
    <w:rsid w:val="00E307EC"/>
    <w:rsid w:val="00E30933"/>
    <w:rsid w:val="00E30D0A"/>
    <w:rsid w:val="00E32DDA"/>
    <w:rsid w:val="00E3453A"/>
    <w:rsid w:val="00E3483C"/>
    <w:rsid w:val="00E3658C"/>
    <w:rsid w:val="00E36AC0"/>
    <w:rsid w:val="00E37118"/>
    <w:rsid w:val="00E4012B"/>
    <w:rsid w:val="00E407B7"/>
    <w:rsid w:val="00E41BA8"/>
    <w:rsid w:val="00E43E33"/>
    <w:rsid w:val="00E45456"/>
    <w:rsid w:val="00E45F28"/>
    <w:rsid w:val="00E51256"/>
    <w:rsid w:val="00E54C60"/>
    <w:rsid w:val="00E552A6"/>
    <w:rsid w:val="00E554D8"/>
    <w:rsid w:val="00E55666"/>
    <w:rsid w:val="00E60031"/>
    <w:rsid w:val="00E61977"/>
    <w:rsid w:val="00E62CB4"/>
    <w:rsid w:val="00E633A1"/>
    <w:rsid w:val="00E633FC"/>
    <w:rsid w:val="00E63F67"/>
    <w:rsid w:val="00E6680F"/>
    <w:rsid w:val="00E67929"/>
    <w:rsid w:val="00E71E9D"/>
    <w:rsid w:val="00E724DF"/>
    <w:rsid w:val="00E750B3"/>
    <w:rsid w:val="00E75898"/>
    <w:rsid w:val="00E8256C"/>
    <w:rsid w:val="00E833A5"/>
    <w:rsid w:val="00E8365A"/>
    <w:rsid w:val="00E83B7B"/>
    <w:rsid w:val="00E862F7"/>
    <w:rsid w:val="00E86FBC"/>
    <w:rsid w:val="00E87E72"/>
    <w:rsid w:val="00E909F8"/>
    <w:rsid w:val="00E90A92"/>
    <w:rsid w:val="00E91804"/>
    <w:rsid w:val="00E92190"/>
    <w:rsid w:val="00E926CD"/>
    <w:rsid w:val="00E92B3C"/>
    <w:rsid w:val="00E93C8A"/>
    <w:rsid w:val="00E970ED"/>
    <w:rsid w:val="00E971A2"/>
    <w:rsid w:val="00E97CCA"/>
    <w:rsid w:val="00EA20F8"/>
    <w:rsid w:val="00EA2157"/>
    <w:rsid w:val="00EA360B"/>
    <w:rsid w:val="00EA4603"/>
    <w:rsid w:val="00EA5B1E"/>
    <w:rsid w:val="00EA5CE1"/>
    <w:rsid w:val="00EA62CC"/>
    <w:rsid w:val="00EA6B7C"/>
    <w:rsid w:val="00EA7B41"/>
    <w:rsid w:val="00EB011D"/>
    <w:rsid w:val="00EB10F8"/>
    <w:rsid w:val="00EB13F9"/>
    <w:rsid w:val="00EB307C"/>
    <w:rsid w:val="00EB5629"/>
    <w:rsid w:val="00EB595B"/>
    <w:rsid w:val="00EC0340"/>
    <w:rsid w:val="00EC2616"/>
    <w:rsid w:val="00EC2AC4"/>
    <w:rsid w:val="00EC3474"/>
    <w:rsid w:val="00EC3829"/>
    <w:rsid w:val="00EC3A2E"/>
    <w:rsid w:val="00EC5EEB"/>
    <w:rsid w:val="00ED1A5E"/>
    <w:rsid w:val="00ED3723"/>
    <w:rsid w:val="00ED42FD"/>
    <w:rsid w:val="00ED5132"/>
    <w:rsid w:val="00ED597F"/>
    <w:rsid w:val="00ED65C8"/>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EF7FD5"/>
    <w:rsid w:val="00F00951"/>
    <w:rsid w:val="00F0098A"/>
    <w:rsid w:val="00F01925"/>
    <w:rsid w:val="00F01DD9"/>
    <w:rsid w:val="00F01E46"/>
    <w:rsid w:val="00F030CE"/>
    <w:rsid w:val="00F03349"/>
    <w:rsid w:val="00F03CBB"/>
    <w:rsid w:val="00F04695"/>
    <w:rsid w:val="00F05F52"/>
    <w:rsid w:val="00F07DB0"/>
    <w:rsid w:val="00F101A6"/>
    <w:rsid w:val="00F109DD"/>
    <w:rsid w:val="00F136C4"/>
    <w:rsid w:val="00F20970"/>
    <w:rsid w:val="00F211A5"/>
    <w:rsid w:val="00F23458"/>
    <w:rsid w:val="00F24154"/>
    <w:rsid w:val="00F269E1"/>
    <w:rsid w:val="00F275DA"/>
    <w:rsid w:val="00F30FA4"/>
    <w:rsid w:val="00F33D23"/>
    <w:rsid w:val="00F34C39"/>
    <w:rsid w:val="00F369F6"/>
    <w:rsid w:val="00F40FCB"/>
    <w:rsid w:val="00F41526"/>
    <w:rsid w:val="00F43A59"/>
    <w:rsid w:val="00F5038F"/>
    <w:rsid w:val="00F52474"/>
    <w:rsid w:val="00F53BC8"/>
    <w:rsid w:val="00F54742"/>
    <w:rsid w:val="00F54B35"/>
    <w:rsid w:val="00F57AF1"/>
    <w:rsid w:val="00F600D1"/>
    <w:rsid w:val="00F605A8"/>
    <w:rsid w:val="00F60706"/>
    <w:rsid w:val="00F62973"/>
    <w:rsid w:val="00F63CC9"/>
    <w:rsid w:val="00F64756"/>
    <w:rsid w:val="00F65E86"/>
    <w:rsid w:val="00F66DC9"/>
    <w:rsid w:val="00F7075C"/>
    <w:rsid w:val="00F72378"/>
    <w:rsid w:val="00F77124"/>
    <w:rsid w:val="00F77D21"/>
    <w:rsid w:val="00F813D9"/>
    <w:rsid w:val="00F84ACD"/>
    <w:rsid w:val="00F87D78"/>
    <w:rsid w:val="00F87EBA"/>
    <w:rsid w:val="00F90511"/>
    <w:rsid w:val="00F92314"/>
    <w:rsid w:val="00FA2BF7"/>
    <w:rsid w:val="00FA41D9"/>
    <w:rsid w:val="00FA55CA"/>
    <w:rsid w:val="00FB6D09"/>
    <w:rsid w:val="00FC0710"/>
    <w:rsid w:val="00FC12B3"/>
    <w:rsid w:val="00FC25DE"/>
    <w:rsid w:val="00FC3087"/>
    <w:rsid w:val="00FC40D9"/>
    <w:rsid w:val="00FC5661"/>
    <w:rsid w:val="00FD0126"/>
    <w:rsid w:val="00FD017F"/>
    <w:rsid w:val="00FD308A"/>
    <w:rsid w:val="00FD58FA"/>
    <w:rsid w:val="00FD75F7"/>
    <w:rsid w:val="00FE0292"/>
    <w:rsid w:val="00FE0A3C"/>
    <w:rsid w:val="00FE0F81"/>
    <w:rsid w:val="00FE3AE5"/>
    <w:rsid w:val="00FE443F"/>
    <w:rsid w:val="00FE4440"/>
    <w:rsid w:val="00FE4B33"/>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unhideWhenUsed/>
    <w:rsid w:val="00E63F67"/>
  </w:style>
  <w:style w:type="character" w:customStyle="1" w:styleId="TextocomentarioCar">
    <w:name w:val="Texto comentario Car"/>
    <w:basedOn w:val="Fuentedeprrafopredeter"/>
    <w:link w:val="Textocomentario"/>
    <w:uiPriority w:val="99"/>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6234"/>
    <w:pPr>
      <w:spacing w:before="100" w:beforeAutospacing="1" w:after="100" w:afterAutospacing="1"/>
    </w:pPr>
    <w:rPr>
      <w:rFonts w:ascii="Times New Roman" w:eastAsia="Times New Roman" w:hAnsi="Times New Roman" w:cs="Times New Roman"/>
      <w:lang w:eastAsia="es-ES"/>
    </w:rPr>
  </w:style>
  <w:style w:type="table" w:styleId="Tablaconcuadrcula4-nfasis1">
    <w:name w:val="Grid Table 4 Accent 1"/>
    <w:basedOn w:val="Tablanormal"/>
    <w:uiPriority w:val="49"/>
    <w:rsid w:val="008A430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08643378">
      <w:bodyDiv w:val="1"/>
      <w:marLeft w:val="0"/>
      <w:marRight w:val="0"/>
      <w:marTop w:val="0"/>
      <w:marBottom w:val="0"/>
      <w:divBdr>
        <w:top w:val="none" w:sz="0" w:space="0" w:color="auto"/>
        <w:left w:val="none" w:sz="0" w:space="0" w:color="auto"/>
        <w:bottom w:val="none" w:sz="0" w:space="0" w:color="auto"/>
        <w:right w:val="none" w:sz="0" w:space="0" w:color="auto"/>
      </w:divBdr>
      <w:divsChild>
        <w:div w:id="881985341">
          <w:marLeft w:val="0"/>
          <w:marRight w:val="0"/>
          <w:marTop w:val="0"/>
          <w:marBottom w:val="0"/>
          <w:divBdr>
            <w:top w:val="none" w:sz="0" w:space="0" w:color="auto"/>
            <w:left w:val="none" w:sz="0" w:space="0" w:color="auto"/>
            <w:bottom w:val="none" w:sz="0" w:space="0" w:color="auto"/>
            <w:right w:val="none" w:sz="0" w:space="0" w:color="auto"/>
          </w:divBdr>
          <w:divsChild>
            <w:div w:id="318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jpe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eader" Target="header5.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3.xml"/><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A92F7652-0EE5-5149-830B-69B1349DF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4088</TotalTime>
  <Pages>87</Pages>
  <Words>13770</Words>
  <Characters>75741</Characters>
  <Application>Microsoft Office Word</Application>
  <DocSecurity>0</DocSecurity>
  <Lines>631</Lines>
  <Paragraphs>178</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89333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386</cp:revision>
  <dcterms:created xsi:type="dcterms:W3CDTF">2020-01-21T12:14:00Z</dcterms:created>
  <dcterms:modified xsi:type="dcterms:W3CDTF">2023-08-23T17:18:00Z</dcterms:modified>
  <cp:category/>
</cp:coreProperties>
</file>