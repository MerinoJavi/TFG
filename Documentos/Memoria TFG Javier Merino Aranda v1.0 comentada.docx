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Desarrollo de una plataforma marketmaker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r w:rsidRPr="00D51870">
        <w:rPr>
          <w:b/>
          <w:bCs/>
          <w:color w:val="auto"/>
          <w:sz w:val="36"/>
          <w:szCs w:val="30"/>
          <w:lang w:val="es-ES_tradnl"/>
        </w:rPr>
        <w:t>Development of a marketmaker platform for local businesses</w:t>
      </w:r>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6EB5B243"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2585151"/>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071E380E"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8A537E" w:rsidRPr="00D51870">
        <w:rPr>
          <w:lang w:val="es-ES_tradnl"/>
        </w:rPr>
        <w:t xml:space="preserve"> y puedan expandir</w:t>
      </w:r>
      <w:r w:rsidR="0007489D" w:rsidRPr="00D51870">
        <w:rPr>
          <w:lang w:val="es-ES_tradnl"/>
        </w:rPr>
        <w:t>se</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JavaFX y </w:t>
      </w:r>
      <w:commentRangeStart w:id="3"/>
      <w:r w:rsidR="00B75F7F" w:rsidRPr="00D51870">
        <w:rPr>
          <w:lang w:val="es-ES_tradnl"/>
        </w:rPr>
        <w:t>MySQLWorkBench</w:t>
      </w:r>
      <w:commentRangeEnd w:id="3"/>
      <w:r w:rsidR="00D51870">
        <w:rPr>
          <w:rStyle w:val="Refdecomentario"/>
        </w:rPr>
        <w:commentReference w:id="3"/>
      </w:r>
      <w:r w:rsidR="003729F8" w:rsidRPr="00D51870">
        <w:rPr>
          <w:lang w:val="es-ES_tradnl"/>
        </w:rPr>
        <w:t>,</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Java, JavaFX, casos de uso</w:t>
      </w:r>
      <w:r w:rsidR="00D477CC" w:rsidRPr="00D51870">
        <w:rPr>
          <w:b/>
          <w:lang w:val="es-ES_tradnl"/>
        </w:rPr>
        <w:t>, SceneBuilder,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4" w:name="_Toc142585152"/>
      <w:r w:rsidRPr="00D51870">
        <w:rPr>
          <w:lang w:val="es-ES_tradnl"/>
        </w:rPr>
        <w:lastRenderedPageBreak/>
        <w:t>Abstract</w:t>
      </w:r>
      <w:bookmarkEnd w:id="4"/>
    </w:p>
    <w:p w14:paraId="097C4FE9" w14:textId="77777777" w:rsidR="00AB1323" w:rsidRPr="00D51870" w:rsidRDefault="00AB1323" w:rsidP="00DC0C57">
      <w:pPr>
        <w:pStyle w:val="Capitulo"/>
        <w:rPr>
          <w:lang w:val="es-ES_tradnl"/>
        </w:rPr>
      </w:pPr>
    </w:p>
    <w:p w14:paraId="5A28568D" w14:textId="61AFDA5D" w:rsidR="00D477CC" w:rsidRPr="00D51870" w:rsidRDefault="00D477CC" w:rsidP="00D421B9">
      <w:pPr>
        <w:spacing w:line="360" w:lineRule="auto"/>
        <w:jc w:val="both"/>
        <w:rPr>
          <w:lang w:val="es-ES_tradnl"/>
        </w:rPr>
      </w:pPr>
      <w:r w:rsidRPr="00D51870">
        <w:rPr>
          <w:lang w:val="es-ES_tradnl"/>
        </w:rPr>
        <w:t xml:space="preserve">In this final degree project, a desktop application is developed for all types of local commerce, which offers the possibility to </w:t>
      </w:r>
      <w:del w:id="5" w:author="Francisco José Jaime" w:date="2023-08-14T11:04:00Z">
        <w:r w:rsidRPr="00D51870" w:rsidDel="00035897">
          <w:rPr>
            <w:lang w:val="es-ES_tradnl"/>
          </w:rPr>
          <w:delText xml:space="preserve">those </w:delText>
        </w:r>
      </w:del>
      <w:r w:rsidRPr="00D51870">
        <w:rPr>
          <w:lang w:val="es-ES_tradnl"/>
        </w:rPr>
        <w:t>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w:t>
      </w:r>
      <w:del w:id="6" w:author="Francisco José Jaime" w:date="2023-08-14T11:05:00Z">
        <w:r w:rsidRPr="00D51870" w:rsidDel="00035897">
          <w:rPr>
            <w:lang w:val="es-ES_tradnl"/>
          </w:rPr>
          <w:delText>WorkBench</w:delText>
        </w:r>
      </w:del>
      <w:r w:rsidRPr="00D51870">
        <w:rPr>
          <w:lang w:val="es-ES_tradnl"/>
        </w:rPr>
        <w:t xml:space="preserve">, making use of other technologies to carry out the whole process that </w:t>
      </w:r>
      <w:del w:id="7" w:author="Francisco José Jaime" w:date="2023-08-14T11:05:00Z">
        <w:r w:rsidRPr="00D51870" w:rsidDel="00035897">
          <w:rPr>
            <w:lang w:val="es-ES_tradnl"/>
          </w:rPr>
          <w:delText>is carried out</w:delText>
        </w:r>
      </w:del>
      <w:ins w:id="8" w:author="Francisco José Jaime" w:date="2023-08-14T11:05:00Z">
        <w:r w:rsidR="00035897">
          <w:rPr>
            <w:lang w:val="es-ES_tradnl"/>
          </w:rPr>
          <w:t xml:space="preserve">takes </w:t>
        </w:r>
        <w:commentRangeStart w:id="9"/>
        <w:r w:rsidR="00035897">
          <w:rPr>
            <w:lang w:val="es-ES_tradnl"/>
          </w:rPr>
          <w:t>place</w:t>
        </w:r>
        <w:commentRangeEnd w:id="9"/>
        <w:r w:rsidR="00035897">
          <w:rPr>
            <w:rStyle w:val="Refdecomentario"/>
          </w:rPr>
          <w:commentReference w:id="9"/>
        </w:r>
      </w:ins>
      <w:r w:rsidRPr="00D51870">
        <w:rPr>
          <w:lang w:val="es-ES_tradnl"/>
        </w:rPr>
        <w:t xml:space="preserve"> in a software project, always considering the requirements of a final degree project.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r w:rsidRPr="00D51870">
        <w:rPr>
          <w:lang w:val="es-ES_tradnl"/>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51870" w:rsidRDefault="00D477CC" w:rsidP="00D477CC">
      <w:pPr>
        <w:jc w:val="both"/>
        <w:rPr>
          <w:lang w:val="es-ES_tradnl"/>
        </w:rPr>
      </w:pPr>
    </w:p>
    <w:p w14:paraId="58429705" w14:textId="600A29B8"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r w:rsidRPr="00D51870">
        <w:rPr>
          <w:b/>
          <w:sz w:val="28"/>
          <w:lang w:val="es-ES_tradnl"/>
        </w:rPr>
        <w:t>Keywords:</w:t>
      </w:r>
      <w:r w:rsidRPr="00D51870">
        <w:rPr>
          <w:b/>
          <w:lang w:val="es-ES_tradnl"/>
        </w:rPr>
        <w:t xml:space="preserve">  </w:t>
      </w:r>
      <w:r w:rsidR="00D477CC" w:rsidRPr="00D51870">
        <w:rPr>
          <w:b/>
          <w:lang w:val="es-ES_tradnl"/>
        </w:rPr>
        <w:t>Java, JavaFX, SceneBuilder, database, use case</w:t>
      </w:r>
      <w:r w:rsidR="000C63C9" w:rsidRPr="00D51870">
        <w:rPr>
          <w:b/>
          <w:lang w:val="es-ES_tradnl"/>
        </w:rPr>
        <w:t>, requirement</w:t>
      </w:r>
      <w:r w:rsidR="00EC3A2E" w:rsidRPr="00D51870">
        <w:rPr>
          <w:b/>
          <w:lang w:val="es-ES_tradnl"/>
        </w:rPr>
        <w:t>s</w:t>
      </w:r>
      <w:r w:rsidR="00874DDA" w:rsidRPr="00D51870">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10" w:name="_Toc142585153"/>
      <w:r w:rsidRPr="00D51870">
        <w:rPr>
          <w:lang w:val="es-ES_tradnl"/>
        </w:rPr>
        <w:t>Índice</w:t>
      </w:r>
      <w:bookmarkEnd w:id="10"/>
    </w:p>
    <w:p w14:paraId="11859AFA" w14:textId="7A0A9C97" w:rsidR="006A72C6" w:rsidRPr="00D51870" w:rsidRDefault="00CB0636">
      <w:pPr>
        <w:pStyle w:val="TDC1"/>
        <w:tabs>
          <w:tab w:val="right" w:leader="dot" w:pos="9054"/>
        </w:tabs>
        <w:rPr>
          <w:rFonts w:eastAsiaTheme="minorEastAsia"/>
          <w:b w:val="0"/>
          <w:kern w:val="2"/>
          <w:sz w:val="22"/>
          <w:szCs w:val="22"/>
          <w:lang w:val="es-ES_tradnl"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6A72C6" w:rsidRPr="00D51870">
        <w:rPr>
          <w:lang w:val="es-ES_tradnl"/>
        </w:rPr>
        <w:t>Resumen</w:t>
      </w:r>
      <w:r w:rsidR="006A72C6" w:rsidRPr="00D51870">
        <w:rPr>
          <w:lang w:val="es-ES_tradnl"/>
        </w:rPr>
        <w:tab/>
      </w:r>
      <w:r w:rsidR="006A72C6" w:rsidRPr="00D51870">
        <w:rPr>
          <w:lang w:val="es-ES_tradnl"/>
        </w:rPr>
        <w:fldChar w:fldCharType="begin"/>
      </w:r>
      <w:r w:rsidR="006A72C6" w:rsidRPr="00D51870">
        <w:rPr>
          <w:lang w:val="es-ES_tradnl"/>
        </w:rPr>
        <w:instrText xml:space="preserve"> PAGEREF _Toc142585151 \h </w:instrText>
      </w:r>
      <w:r w:rsidR="006A72C6" w:rsidRPr="00D51870">
        <w:rPr>
          <w:lang w:val="es-ES_tradnl"/>
        </w:rPr>
      </w:r>
      <w:r w:rsidR="006A72C6" w:rsidRPr="00D51870">
        <w:rPr>
          <w:lang w:val="es-ES_tradnl"/>
        </w:rPr>
        <w:fldChar w:fldCharType="separate"/>
      </w:r>
      <w:r w:rsidR="006A72C6" w:rsidRPr="00D51870">
        <w:rPr>
          <w:lang w:val="es-ES_tradnl"/>
        </w:rPr>
        <w:t>1</w:t>
      </w:r>
      <w:r w:rsidR="006A72C6" w:rsidRPr="00D51870">
        <w:rPr>
          <w:lang w:val="es-ES_tradnl"/>
        </w:rPr>
        <w:fldChar w:fldCharType="end"/>
      </w:r>
    </w:p>
    <w:p w14:paraId="4D973612" w14:textId="31FDE945"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Abstract</w:t>
      </w:r>
      <w:r w:rsidRPr="00D51870">
        <w:rPr>
          <w:lang w:val="es-ES_tradnl"/>
        </w:rPr>
        <w:tab/>
      </w:r>
      <w:r w:rsidRPr="00D51870">
        <w:rPr>
          <w:lang w:val="es-ES_tradnl"/>
        </w:rPr>
        <w:fldChar w:fldCharType="begin"/>
      </w:r>
      <w:r w:rsidRPr="00D51870">
        <w:rPr>
          <w:lang w:val="es-ES_tradnl"/>
        </w:rPr>
        <w:instrText xml:space="preserve"> PAGEREF _Toc142585152 \h </w:instrText>
      </w:r>
      <w:r w:rsidRPr="00D51870">
        <w:rPr>
          <w:lang w:val="es-ES_tradnl"/>
        </w:rPr>
      </w:r>
      <w:r w:rsidRPr="00D51870">
        <w:rPr>
          <w:lang w:val="es-ES_tradnl"/>
        </w:rPr>
        <w:fldChar w:fldCharType="separate"/>
      </w:r>
      <w:r w:rsidRPr="00D51870">
        <w:rPr>
          <w:lang w:val="es-ES_tradnl"/>
        </w:rPr>
        <w:t>1</w:t>
      </w:r>
      <w:r w:rsidRPr="00D51870">
        <w:rPr>
          <w:lang w:val="es-ES_tradnl"/>
        </w:rPr>
        <w:fldChar w:fldCharType="end"/>
      </w:r>
    </w:p>
    <w:p w14:paraId="3D0234CB" w14:textId="6B463EBE"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Índice</w:t>
      </w:r>
      <w:r w:rsidRPr="00D51870">
        <w:rPr>
          <w:lang w:val="es-ES_tradnl"/>
        </w:rPr>
        <w:tab/>
      </w:r>
      <w:r w:rsidRPr="00D51870">
        <w:rPr>
          <w:lang w:val="es-ES_tradnl"/>
        </w:rPr>
        <w:fldChar w:fldCharType="begin"/>
      </w:r>
      <w:r w:rsidRPr="00D51870">
        <w:rPr>
          <w:lang w:val="es-ES_tradnl"/>
        </w:rPr>
        <w:instrText xml:space="preserve"> PAGEREF _Toc142585153 \h </w:instrText>
      </w:r>
      <w:r w:rsidRPr="00D51870">
        <w:rPr>
          <w:lang w:val="es-ES_tradnl"/>
        </w:rPr>
      </w:r>
      <w:r w:rsidRPr="00D51870">
        <w:rPr>
          <w:lang w:val="es-ES_tradnl"/>
        </w:rPr>
        <w:fldChar w:fldCharType="separate"/>
      </w:r>
      <w:r w:rsidRPr="00D51870">
        <w:rPr>
          <w:lang w:val="es-ES_tradnl"/>
        </w:rPr>
        <w:t>1</w:t>
      </w:r>
      <w:r w:rsidRPr="00D51870">
        <w:rPr>
          <w:lang w:val="es-ES_tradnl"/>
        </w:rPr>
        <w:fldChar w:fldCharType="end"/>
      </w:r>
    </w:p>
    <w:p w14:paraId="18B02AF0" w14:textId="12AE09B8"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Introducción</w:t>
      </w:r>
      <w:r w:rsidRPr="00D51870">
        <w:rPr>
          <w:lang w:val="es-ES_tradnl"/>
        </w:rPr>
        <w:tab/>
      </w:r>
      <w:r w:rsidRPr="00D51870">
        <w:rPr>
          <w:lang w:val="es-ES_tradnl"/>
        </w:rPr>
        <w:fldChar w:fldCharType="begin"/>
      </w:r>
      <w:r w:rsidRPr="00D51870">
        <w:rPr>
          <w:lang w:val="es-ES_tradnl"/>
        </w:rPr>
        <w:instrText xml:space="preserve"> PAGEREF _Toc142585154 \h </w:instrText>
      </w:r>
      <w:r w:rsidRPr="00D51870">
        <w:rPr>
          <w:lang w:val="es-ES_tradnl"/>
        </w:rPr>
      </w:r>
      <w:r w:rsidRPr="00D51870">
        <w:rPr>
          <w:lang w:val="es-ES_tradnl"/>
        </w:rPr>
        <w:fldChar w:fldCharType="separate"/>
      </w:r>
      <w:r w:rsidRPr="00D51870">
        <w:rPr>
          <w:lang w:val="es-ES_tradnl"/>
        </w:rPr>
        <w:t>3</w:t>
      </w:r>
      <w:r w:rsidRPr="00D51870">
        <w:rPr>
          <w:lang w:val="es-ES_tradnl"/>
        </w:rPr>
        <w:fldChar w:fldCharType="end"/>
      </w:r>
    </w:p>
    <w:p w14:paraId="396BEED6" w14:textId="61B1E094"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1.1 Motivación</w:t>
      </w:r>
      <w:r w:rsidRPr="00D51870">
        <w:rPr>
          <w:lang w:val="es-ES_tradnl"/>
        </w:rPr>
        <w:tab/>
      </w:r>
      <w:r w:rsidRPr="00D51870">
        <w:rPr>
          <w:lang w:val="es-ES_tradnl"/>
        </w:rPr>
        <w:fldChar w:fldCharType="begin"/>
      </w:r>
      <w:r w:rsidRPr="00D51870">
        <w:rPr>
          <w:lang w:val="es-ES_tradnl"/>
        </w:rPr>
        <w:instrText xml:space="preserve"> PAGEREF _Toc142585155 \h </w:instrText>
      </w:r>
      <w:r w:rsidRPr="00D51870">
        <w:rPr>
          <w:lang w:val="es-ES_tradnl"/>
        </w:rPr>
      </w:r>
      <w:r w:rsidRPr="00D51870">
        <w:rPr>
          <w:lang w:val="es-ES_tradnl"/>
        </w:rPr>
        <w:fldChar w:fldCharType="separate"/>
      </w:r>
      <w:r w:rsidRPr="00D51870">
        <w:rPr>
          <w:lang w:val="es-ES_tradnl"/>
        </w:rPr>
        <w:t>3</w:t>
      </w:r>
      <w:r w:rsidRPr="00D51870">
        <w:rPr>
          <w:lang w:val="es-ES_tradnl"/>
        </w:rPr>
        <w:fldChar w:fldCharType="end"/>
      </w:r>
    </w:p>
    <w:p w14:paraId="7CB663AD" w14:textId="355CA71B"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1.2 Objetivos</w:t>
      </w:r>
      <w:r w:rsidRPr="00D51870">
        <w:rPr>
          <w:lang w:val="es-ES_tradnl"/>
        </w:rPr>
        <w:tab/>
      </w:r>
      <w:r w:rsidRPr="00D51870">
        <w:rPr>
          <w:lang w:val="es-ES_tradnl"/>
        </w:rPr>
        <w:fldChar w:fldCharType="begin"/>
      </w:r>
      <w:r w:rsidRPr="00D51870">
        <w:rPr>
          <w:lang w:val="es-ES_tradnl"/>
        </w:rPr>
        <w:instrText xml:space="preserve"> PAGEREF _Toc142585156 \h </w:instrText>
      </w:r>
      <w:r w:rsidRPr="00D51870">
        <w:rPr>
          <w:lang w:val="es-ES_tradnl"/>
        </w:rPr>
      </w:r>
      <w:r w:rsidRPr="00D51870">
        <w:rPr>
          <w:lang w:val="es-ES_tradnl"/>
        </w:rPr>
        <w:fldChar w:fldCharType="separate"/>
      </w:r>
      <w:r w:rsidRPr="00D51870">
        <w:rPr>
          <w:lang w:val="es-ES_tradnl"/>
        </w:rPr>
        <w:t>4</w:t>
      </w:r>
      <w:r w:rsidRPr="00D51870">
        <w:rPr>
          <w:lang w:val="es-ES_tradnl"/>
        </w:rPr>
        <w:fldChar w:fldCharType="end"/>
      </w:r>
    </w:p>
    <w:p w14:paraId="7C1ADF2D" w14:textId="762F927F"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1.3 Estructura de la memoria</w:t>
      </w:r>
      <w:r w:rsidRPr="00D51870">
        <w:rPr>
          <w:lang w:val="es-ES_tradnl"/>
        </w:rPr>
        <w:tab/>
      </w:r>
      <w:r w:rsidRPr="00D51870">
        <w:rPr>
          <w:lang w:val="es-ES_tradnl"/>
        </w:rPr>
        <w:fldChar w:fldCharType="begin"/>
      </w:r>
      <w:r w:rsidRPr="00D51870">
        <w:rPr>
          <w:lang w:val="es-ES_tradnl"/>
        </w:rPr>
        <w:instrText xml:space="preserve"> PAGEREF _Toc142585157 \h </w:instrText>
      </w:r>
      <w:r w:rsidRPr="00D51870">
        <w:rPr>
          <w:lang w:val="es-ES_tradnl"/>
        </w:rPr>
      </w:r>
      <w:r w:rsidRPr="00D51870">
        <w:rPr>
          <w:lang w:val="es-ES_tradnl"/>
        </w:rPr>
        <w:fldChar w:fldCharType="separate"/>
      </w:r>
      <w:r w:rsidRPr="00D51870">
        <w:rPr>
          <w:lang w:val="es-ES_tradnl"/>
        </w:rPr>
        <w:t>4</w:t>
      </w:r>
      <w:r w:rsidRPr="00D51870">
        <w:rPr>
          <w:lang w:val="es-ES_tradnl"/>
        </w:rPr>
        <w:fldChar w:fldCharType="end"/>
      </w:r>
    </w:p>
    <w:p w14:paraId="2DF0C0F4" w14:textId="1523FB7C"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1.4 Estudio del arte</w:t>
      </w:r>
      <w:r w:rsidRPr="00D51870">
        <w:rPr>
          <w:lang w:val="es-ES_tradnl"/>
        </w:rPr>
        <w:tab/>
      </w:r>
      <w:r w:rsidRPr="00D51870">
        <w:rPr>
          <w:lang w:val="es-ES_tradnl"/>
        </w:rPr>
        <w:fldChar w:fldCharType="begin"/>
      </w:r>
      <w:r w:rsidRPr="00D51870">
        <w:rPr>
          <w:lang w:val="es-ES_tradnl"/>
        </w:rPr>
        <w:instrText xml:space="preserve"> PAGEREF _Toc142585158 \h </w:instrText>
      </w:r>
      <w:r w:rsidRPr="00D51870">
        <w:rPr>
          <w:lang w:val="es-ES_tradnl"/>
        </w:rPr>
      </w:r>
      <w:r w:rsidRPr="00D51870">
        <w:rPr>
          <w:lang w:val="es-ES_tradnl"/>
        </w:rPr>
        <w:fldChar w:fldCharType="separate"/>
      </w:r>
      <w:r w:rsidRPr="00D51870">
        <w:rPr>
          <w:lang w:val="es-ES_tradnl"/>
        </w:rPr>
        <w:t>5</w:t>
      </w:r>
      <w:r w:rsidRPr="00D51870">
        <w:rPr>
          <w:lang w:val="es-ES_tradnl"/>
        </w:rPr>
        <w:fldChar w:fldCharType="end"/>
      </w:r>
    </w:p>
    <w:p w14:paraId="08271102" w14:textId="65E07141"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1.5 Metodología de trabajo</w:t>
      </w:r>
      <w:r w:rsidRPr="00D51870">
        <w:rPr>
          <w:lang w:val="es-ES_tradnl"/>
        </w:rPr>
        <w:tab/>
      </w:r>
      <w:r w:rsidRPr="00D51870">
        <w:rPr>
          <w:lang w:val="es-ES_tradnl"/>
        </w:rPr>
        <w:fldChar w:fldCharType="begin"/>
      </w:r>
      <w:r w:rsidRPr="00D51870">
        <w:rPr>
          <w:lang w:val="es-ES_tradnl"/>
        </w:rPr>
        <w:instrText xml:space="preserve"> PAGEREF _Toc142585159 \h </w:instrText>
      </w:r>
      <w:r w:rsidRPr="00D51870">
        <w:rPr>
          <w:lang w:val="es-ES_tradnl"/>
        </w:rPr>
      </w:r>
      <w:r w:rsidRPr="00D51870">
        <w:rPr>
          <w:lang w:val="es-ES_tradnl"/>
        </w:rPr>
        <w:fldChar w:fldCharType="separate"/>
      </w:r>
      <w:r w:rsidRPr="00D51870">
        <w:rPr>
          <w:lang w:val="es-ES_tradnl"/>
        </w:rPr>
        <w:t>6</w:t>
      </w:r>
      <w:r w:rsidRPr="00D51870">
        <w:rPr>
          <w:lang w:val="es-ES_tradnl"/>
        </w:rPr>
        <w:fldChar w:fldCharType="end"/>
      </w:r>
    </w:p>
    <w:p w14:paraId="5DC42E53" w14:textId="515271C3"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Análisis</w:t>
      </w:r>
      <w:r w:rsidRPr="00D51870">
        <w:rPr>
          <w:lang w:val="es-ES_tradnl"/>
        </w:rPr>
        <w:tab/>
      </w:r>
      <w:r w:rsidRPr="00D51870">
        <w:rPr>
          <w:lang w:val="es-ES_tradnl"/>
        </w:rPr>
        <w:fldChar w:fldCharType="begin"/>
      </w:r>
      <w:r w:rsidRPr="00D51870">
        <w:rPr>
          <w:lang w:val="es-ES_tradnl"/>
        </w:rPr>
        <w:instrText xml:space="preserve"> PAGEREF _Toc142585160 \h </w:instrText>
      </w:r>
      <w:r w:rsidRPr="00D51870">
        <w:rPr>
          <w:lang w:val="es-ES_tradnl"/>
        </w:rPr>
      </w:r>
      <w:r w:rsidRPr="00D51870">
        <w:rPr>
          <w:lang w:val="es-ES_tradnl"/>
        </w:rPr>
        <w:fldChar w:fldCharType="separate"/>
      </w:r>
      <w:r w:rsidRPr="00D51870">
        <w:rPr>
          <w:lang w:val="es-ES_tradnl"/>
        </w:rPr>
        <w:t>7</w:t>
      </w:r>
      <w:r w:rsidRPr="00D51870">
        <w:rPr>
          <w:lang w:val="es-ES_tradnl"/>
        </w:rPr>
        <w:fldChar w:fldCharType="end"/>
      </w:r>
    </w:p>
    <w:p w14:paraId="4A32139F" w14:textId="7BF2E5F2"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2.1 Obtención de requisitos</w:t>
      </w:r>
      <w:r w:rsidRPr="00D51870">
        <w:rPr>
          <w:lang w:val="es-ES_tradnl"/>
        </w:rPr>
        <w:tab/>
      </w:r>
      <w:r w:rsidRPr="00D51870">
        <w:rPr>
          <w:lang w:val="es-ES_tradnl"/>
        </w:rPr>
        <w:fldChar w:fldCharType="begin"/>
      </w:r>
      <w:r w:rsidRPr="00D51870">
        <w:rPr>
          <w:lang w:val="es-ES_tradnl"/>
        </w:rPr>
        <w:instrText xml:space="preserve"> PAGEREF _Toc142585161 \h </w:instrText>
      </w:r>
      <w:r w:rsidRPr="00D51870">
        <w:rPr>
          <w:lang w:val="es-ES_tradnl"/>
        </w:rPr>
      </w:r>
      <w:r w:rsidRPr="00D51870">
        <w:rPr>
          <w:lang w:val="es-ES_tradnl"/>
        </w:rPr>
        <w:fldChar w:fldCharType="separate"/>
      </w:r>
      <w:r w:rsidRPr="00D51870">
        <w:rPr>
          <w:lang w:val="es-ES_tradnl"/>
        </w:rPr>
        <w:t>7</w:t>
      </w:r>
      <w:r w:rsidRPr="00D51870">
        <w:rPr>
          <w:lang w:val="es-ES_tradnl"/>
        </w:rPr>
        <w:fldChar w:fldCharType="end"/>
      </w:r>
    </w:p>
    <w:p w14:paraId="7E27A30F" w14:textId="084BB386"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2.2 Actores</w:t>
      </w:r>
      <w:r w:rsidRPr="00D51870">
        <w:rPr>
          <w:lang w:val="es-ES_tradnl"/>
        </w:rPr>
        <w:tab/>
      </w:r>
      <w:r w:rsidRPr="00D51870">
        <w:rPr>
          <w:lang w:val="es-ES_tradnl"/>
        </w:rPr>
        <w:fldChar w:fldCharType="begin"/>
      </w:r>
      <w:r w:rsidRPr="00D51870">
        <w:rPr>
          <w:lang w:val="es-ES_tradnl"/>
        </w:rPr>
        <w:instrText xml:space="preserve"> PAGEREF _Toc142585162 \h </w:instrText>
      </w:r>
      <w:r w:rsidRPr="00D51870">
        <w:rPr>
          <w:lang w:val="es-ES_tradnl"/>
        </w:rPr>
      </w:r>
      <w:r w:rsidRPr="00D51870">
        <w:rPr>
          <w:lang w:val="es-ES_tradnl"/>
        </w:rPr>
        <w:fldChar w:fldCharType="separate"/>
      </w:r>
      <w:r w:rsidRPr="00D51870">
        <w:rPr>
          <w:lang w:val="es-ES_tradnl"/>
        </w:rPr>
        <w:t>7</w:t>
      </w:r>
      <w:r w:rsidRPr="00D51870">
        <w:rPr>
          <w:lang w:val="es-ES_tradnl"/>
        </w:rPr>
        <w:fldChar w:fldCharType="end"/>
      </w:r>
    </w:p>
    <w:p w14:paraId="51A770A8" w14:textId="05FEBB57"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2.3 Requisitos funcionales</w:t>
      </w:r>
      <w:r w:rsidRPr="00D51870">
        <w:rPr>
          <w:lang w:val="es-ES_tradnl"/>
        </w:rPr>
        <w:tab/>
      </w:r>
      <w:r w:rsidRPr="00D51870">
        <w:rPr>
          <w:lang w:val="es-ES_tradnl"/>
        </w:rPr>
        <w:fldChar w:fldCharType="begin"/>
      </w:r>
      <w:r w:rsidRPr="00D51870">
        <w:rPr>
          <w:lang w:val="es-ES_tradnl"/>
        </w:rPr>
        <w:instrText xml:space="preserve"> PAGEREF _Toc142585163 \h </w:instrText>
      </w:r>
      <w:r w:rsidRPr="00D51870">
        <w:rPr>
          <w:lang w:val="es-ES_tradnl"/>
        </w:rPr>
      </w:r>
      <w:r w:rsidRPr="00D51870">
        <w:rPr>
          <w:lang w:val="es-ES_tradnl"/>
        </w:rPr>
        <w:fldChar w:fldCharType="separate"/>
      </w:r>
      <w:r w:rsidRPr="00D51870">
        <w:rPr>
          <w:lang w:val="es-ES_tradnl"/>
        </w:rPr>
        <w:t>8</w:t>
      </w:r>
      <w:r w:rsidRPr="00D51870">
        <w:rPr>
          <w:lang w:val="es-ES_tradnl"/>
        </w:rPr>
        <w:fldChar w:fldCharType="end"/>
      </w:r>
    </w:p>
    <w:p w14:paraId="1F99C0C3" w14:textId="58D59D9E"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2.3.1 Requisitos administrador</w:t>
      </w:r>
      <w:r w:rsidRPr="00D51870">
        <w:rPr>
          <w:lang w:val="es-ES_tradnl"/>
        </w:rPr>
        <w:tab/>
      </w:r>
      <w:r w:rsidRPr="00D51870">
        <w:rPr>
          <w:lang w:val="es-ES_tradnl"/>
        </w:rPr>
        <w:fldChar w:fldCharType="begin"/>
      </w:r>
      <w:r w:rsidRPr="00D51870">
        <w:rPr>
          <w:lang w:val="es-ES_tradnl"/>
        </w:rPr>
        <w:instrText xml:space="preserve"> PAGEREF _Toc142585164 \h </w:instrText>
      </w:r>
      <w:r w:rsidRPr="00D51870">
        <w:rPr>
          <w:lang w:val="es-ES_tradnl"/>
        </w:rPr>
      </w:r>
      <w:r w:rsidRPr="00D51870">
        <w:rPr>
          <w:lang w:val="es-ES_tradnl"/>
        </w:rPr>
        <w:fldChar w:fldCharType="separate"/>
      </w:r>
      <w:r w:rsidRPr="00D51870">
        <w:rPr>
          <w:lang w:val="es-ES_tradnl"/>
        </w:rPr>
        <w:t>8</w:t>
      </w:r>
      <w:r w:rsidRPr="00D51870">
        <w:rPr>
          <w:lang w:val="es-ES_tradnl"/>
        </w:rPr>
        <w:fldChar w:fldCharType="end"/>
      </w:r>
    </w:p>
    <w:p w14:paraId="6884C99C" w14:textId="14DB5110"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2.3.2 Requisitos del cliente</w:t>
      </w:r>
      <w:r w:rsidRPr="00D51870">
        <w:rPr>
          <w:lang w:val="es-ES_tradnl"/>
        </w:rPr>
        <w:tab/>
      </w:r>
      <w:r w:rsidRPr="00D51870">
        <w:rPr>
          <w:lang w:val="es-ES_tradnl"/>
        </w:rPr>
        <w:fldChar w:fldCharType="begin"/>
      </w:r>
      <w:r w:rsidRPr="00D51870">
        <w:rPr>
          <w:lang w:val="es-ES_tradnl"/>
        </w:rPr>
        <w:instrText xml:space="preserve"> PAGEREF _Toc142585165 \h </w:instrText>
      </w:r>
      <w:r w:rsidRPr="00D51870">
        <w:rPr>
          <w:lang w:val="es-ES_tradnl"/>
        </w:rPr>
      </w:r>
      <w:r w:rsidRPr="00D51870">
        <w:rPr>
          <w:lang w:val="es-ES_tradnl"/>
        </w:rPr>
        <w:fldChar w:fldCharType="separate"/>
      </w:r>
      <w:r w:rsidRPr="00D51870">
        <w:rPr>
          <w:lang w:val="es-ES_tradnl"/>
        </w:rPr>
        <w:t>11</w:t>
      </w:r>
      <w:r w:rsidRPr="00D51870">
        <w:rPr>
          <w:lang w:val="es-ES_tradnl"/>
        </w:rPr>
        <w:fldChar w:fldCharType="end"/>
      </w:r>
    </w:p>
    <w:p w14:paraId="49375E88" w14:textId="5FEDC439"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2.3.3 Requisitos del comercio</w:t>
      </w:r>
      <w:r w:rsidRPr="00D51870">
        <w:rPr>
          <w:lang w:val="es-ES_tradnl"/>
        </w:rPr>
        <w:tab/>
      </w:r>
      <w:r w:rsidRPr="00D51870">
        <w:rPr>
          <w:lang w:val="es-ES_tradnl"/>
        </w:rPr>
        <w:fldChar w:fldCharType="begin"/>
      </w:r>
      <w:r w:rsidRPr="00D51870">
        <w:rPr>
          <w:lang w:val="es-ES_tradnl"/>
        </w:rPr>
        <w:instrText xml:space="preserve"> PAGEREF _Toc142585166 \h </w:instrText>
      </w:r>
      <w:r w:rsidRPr="00D51870">
        <w:rPr>
          <w:lang w:val="es-ES_tradnl"/>
        </w:rPr>
      </w:r>
      <w:r w:rsidRPr="00D51870">
        <w:rPr>
          <w:lang w:val="es-ES_tradnl"/>
        </w:rPr>
        <w:fldChar w:fldCharType="separate"/>
      </w:r>
      <w:r w:rsidRPr="00D51870">
        <w:rPr>
          <w:lang w:val="es-ES_tradnl"/>
        </w:rPr>
        <w:t>13</w:t>
      </w:r>
      <w:r w:rsidRPr="00D51870">
        <w:rPr>
          <w:lang w:val="es-ES_tradnl"/>
        </w:rPr>
        <w:fldChar w:fldCharType="end"/>
      </w:r>
    </w:p>
    <w:p w14:paraId="6C3260B8" w14:textId="38431401"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2.3.4 Requisitos usuario anónimo</w:t>
      </w:r>
      <w:r w:rsidRPr="00D51870">
        <w:rPr>
          <w:lang w:val="es-ES_tradnl"/>
        </w:rPr>
        <w:tab/>
      </w:r>
      <w:r w:rsidRPr="00D51870">
        <w:rPr>
          <w:lang w:val="es-ES_tradnl"/>
        </w:rPr>
        <w:fldChar w:fldCharType="begin"/>
      </w:r>
      <w:r w:rsidRPr="00D51870">
        <w:rPr>
          <w:lang w:val="es-ES_tradnl"/>
        </w:rPr>
        <w:instrText xml:space="preserve"> PAGEREF _Toc142585167 \h </w:instrText>
      </w:r>
      <w:r w:rsidRPr="00D51870">
        <w:rPr>
          <w:lang w:val="es-ES_tradnl"/>
        </w:rPr>
      </w:r>
      <w:r w:rsidRPr="00D51870">
        <w:rPr>
          <w:lang w:val="es-ES_tradnl"/>
        </w:rPr>
        <w:fldChar w:fldCharType="separate"/>
      </w:r>
      <w:r w:rsidRPr="00D51870">
        <w:rPr>
          <w:lang w:val="es-ES_tradnl"/>
        </w:rPr>
        <w:t>15</w:t>
      </w:r>
      <w:r w:rsidRPr="00D51870">
        <w:rPr>
          <w:lang w:val="es-ES_tradnl"/>
        </w:rPr>
        <w:fldChar w:fldCharType="end"/>
      </w:r>
    </w:p>
    <w:p w14:paraId="63B56076" w14:textId="015D92AC"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2.4 Requisitos no funcionales</w:t>
      </w:r>
      <w:r w:rsidRPr="00D51870">
        <w:rPr>
          <w:lang w:val="es-ES_tradnl"/>
        </w:rPr>
        <w:tab/>
      </w:r>
      <w:r w:rsidRPr="00D51870">
        <w:rPr>
          <w:lang w:val="es-ES_tradnl"/>
        </w:rPr>
        <w:fldChar w:fldCharType="begin"/>
      </w:r>
      <w:r w:rsidRPr="00D51870">
        <w:rPr>
          <w:lang w:val="es-ES_tradnl"/>
        </w:rPr>
        <w:instrText xml:space="preserve"> PAGEREF _Toc142585168 \h </w:instrText>
      </w:r>
      <w:r w:rsidRPr="00D51870">
        <w:rPr>
          <w:lang w:val="es-ES_tradnl"/>
        </w:rPr>
      </w:r>
      <w:r w:rsidRPr="00D51870">
        <w:rPr>
          <w:lang w:val="es-ES_tradnl"/>
        </w:rPr>
        <w:fldChar w:fldCharType="separate"/>
      </w:r>
      <w:r w:rsidRPr="00D51870">
        <w:rPr>
          <w:lang w:val="es-ES_tradnl"/>
        </w:rPr>
        <w:t>16</w:t>
      </w:r>
      <w:r w:rsidRPr="00D51870">
        <w:rPr>
          <w:lang w:val="es-ES_tradnl"/>
        </w:rPr>
        <w:fldChar w:fldCharType="end"/>
      </w:r>
    </w:p>
    <w:p w14:paraId="4042852E" w14:textId="2104BB42"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2.5 Requisitos a futuro</w:t>
      </w:r>
      <w:r w:rsidRPr="00D51870">
        <w:rPr>
          <w:lang w:val="es-ES_tradnl"/>
        </w:rPr>
        <w:tab/>
      </w:r>
      <w:r w:rsidRPr="00D51870">
        <w:rPr>
          <w:lang w:val="es-ES_tradnl"/>
        </w:rPr>
        <w:fldChar w:fldCharType="begin"/>
      </w:r>
      <w:r w:rsidRPr="00D51870">
        <w:rPr>
          <w:lang w:val="es-ES_tradnl"/>
        </w:rPr>
        <w:instrText xml:space="preserve"> PAGEREF _Toc142585169 \h </w:instrText>
      </w:r>
      <w:r w:rsidRPr="00D51870">
        <w:rPr>
          <w:lang w:val="es-ES_tradnl"/>
        </w:rPr>
      </w:r>
      <w:r w:rsidRPr="00D51870">
        <w:rPr>
          <w:lang w:val="es-ES_tradnl"/>
        </w:rPr>
        <w:fldChar w:fldCharType="separate"/>
      </w:r>
      <w:r w:rsidRPr="00D51870">
        <w:rPr>
          <w:lang w:val="es-ES_tradnl"/>
        </w:rPr>
        <w:t>18</w:t>
      </w:r>
      <w:r w:rsidRPr="00D51870">
        <w:rPr>
          <w:lang w:val="es-ES_tradnl"/>
        </w:rPr>
        <w:fldChar w:fldCharType="end"/>
      </w:r>
    </w:p>
    <w:p w14:paraId="52FC0848" w14:textId="33579DE0"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Diagramas del sistema</w:t>
      </w:r>
      <w:r w:rsidRPr="00D51870">
        <w:rPr>
          <w:lang w:val="es-ES_tradnl"/>
        </w:rPr>
        <w:tab/>
      </w:r>
      <w:r w:rsidRPr="00D51870">
        <w:rPr>
          <w:lang w:val="es-ES_tradnl"/>
        </w:rPr>
        <w:fldChar w:fldCharType="begin"/>
      </w:r>
      <w:r w:rsidRPr="00D51870">
        <w:rPr>
          <w:lang w:val="es-ES_tradnl"/>
        </w:rPr>
        <w:instrText xml:space="preserve"> PAGEREF _Toc142585170 \h </w:instrText>
      </w:r>
      <w:r w:rsidRPr="00D51870">
        <w:rPr>
          <w:lang w:val="es-ES_tradnl"/>
        </w:rPr>
      </w:r>
      <w:r w:rsidRPr="00D51870">
        <w:rPr>
          <w:lang w:val="es-ES_tradnl"/>
        </w:rPr>
        <w:fldChar w:fldCharType="separate"/>
      </w:r>
      <w:r w:rsidRPr="00D51870">
        <w:rPr>
          <w:lang w:val="es-ES_tradnl"/>
        </w:rPr>
        <w:t>21</w:t>
      </w:r>
      <w:r w:rsidRPr="00D51870">
        <w:rPr>
          <w:lang w:val="es-ES_tradnl"/>
        </w:rPr>
        <w:fldChar w:fldCharType="end"/>
      </w:r>
    </w:p>
    <w:p w14:paraId="29D69271" w14:textId="0554959F"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3.1 Contexto y objetivo</w:t>
      </w:r>
      <w:r w:rsidRPr="00D51870">
        <w:rPr>
          <w:lang w:val="es-ES_tradnl"/>
        </w:rPr>
        <w:tab/>
      </w:r>
      <w:r w:rsidRPr="00D51870">
        <w:rPr>
          <w:lang w:val="es-ES_tradnl"/>
        </w:rPr>
        <w:fldChar w:fldCharType="begin"/>
      </w:r>
      <w:r w:rsidRPr="00D51870">
        <w:rPr>
          <w:lang w:val="es-ES_tradnl"/>
        </w:rPr>
        <w:instrText xml:space="preserve"> PAGEREF _Toc142585171 \h </w:instrText>
      </w:r>
      <w:r w:rsidRPr="00D51870">
        <w:rPr>
          <w:lang w:val="es-ES_tradnl"/>
        </w:rPr>
      </w:r>
      <w:r w:rsidRPr="00D51870">
        <w:rPr>
          <w:lang w:val="es-ES_tradnl"/>
        </w:rPr>
        <w:fldChar w:fldCharType="separate"/>
      </w:r>
      <w:r w:rsidRPr="00D51870">
        <w:rPr>
          <w:lang w:val="es-ES_tradnl"/>
        </w:rPr>
        <w:t>21</w:t>
      </w:r>
      <w:r w:rsidRPr="00D51870">
        <w:rPr>
          <w:lang w:val="es-ES_tradnl"/>
        </w:rPr>
        <w:fldChar w:fldCharType="end"/>
      </w:r>
    </w:p>
    <w:p w14:paraId="27BCBC30" w14:textId="2EE0AB6E"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3.2 Casos de uso</w:t>
      </w:r>
      <w:r w:rsidRPr="00D51870">
        <w:rPr>
          <w:lang w:val="es-ES_tradnl"/>
        </w:rPr>
        <w:tab/>
      </w:r>
      <w:r w:rsidRPr="00D51870">
        <w:rPr>
          <w:lang w:val="es-ES_tradnl"/>
        </w:rPr>
        <w:fldChar w:fldCharType="begin"/>
      </w:r>
      <w:r w:rsidRPr="00D51870">
        <w:rPr>
          <w:lang w:val="es-ES_tradnl"/>
        </w:rPr>
        <w:instrText xml:space="preserve"> PAGEREF _Toc142585172 \h </w:instrText>
      </w:r>
      <w:r w:rsidRPr="00D51870">
        <w:rPr>
          <w:lang w:val="es-ES_tradnl"/>
        </w:rPr>
      </w:r>
      <w:r w:rsidRPr="00D51870">
        <w:rPr>
          <w:lang w:val="es-ES_tradnl"/>
        </w:rPr>
        <w:fldChar w:fldCharType="separate"/>
      </w:r>
      <w:r w:rsidRPr="00D51870">
        <w:rPr>
          <w:lang w:val="es-ES_tradnl"/>
        </w:rPr>
        <w:t>21</w:t>
      </w:r>
      <w:r w:rsidRPr="00D51870">
        <w:rPr>
          <w:lang w:val="es-ES_tradnl"/>
        </w:rPr>
        <w:fldChar w:fldCharType="end"/>
      </w:r>
    </w:p>
    <w:p w14:paraId="0E8C4DB0" w14:textId="4871AA20"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3.2.1 Administrador</w:t>
      </w:r>
      <w:r w:rsidRPr="00D51870">
        <w:rPr>
          <w:lang w:val="es-ES_tradnl"/>
        </w:rPr>
        <w:tab/>
      </w:r>
      <w:r w:rsidRPr="00D51870">
        <w:rPr>
          <w:lang w:val="es-ES_tradnl"/>
        </w:rPr>
        <w:fldChar w:fldCharType="begin"/>
      </w:r>
      <w:r w:rsidRPr="00D51870">
        <w:rPr>
          <w:lang w:val="es-ES_tradnl"/>
        </w:rPr>
        <w:instrText xml:space="preserve"> PAGEREF _Toc142585173 \h </w:instrText>
      </w:r>
      <w:r w:rsidRPr="00D51870">
        <w:rPr>
          <w:lang w:val="es-ES_tradnl"/>
        </w:rPr>
      </w:r>
      <w:r w:rsidRPr="00D51870">
        <w:rPr>
          <w:lang w:val="es-ES_tradnl"/>
        </w:rPr>
        <w:fldChar w:fldCharType="separate"/>
      </w:r>
      <w:r w:rsidRPr="00D51870">
        <w:rPr>
          <w:lang w:val="es-ES_tradnl"/>
        </w:rPr>
        <w:t>22</w:t>
      </w:r>
      <w:r w:rsidRPr="00D51870">
        <w:rPr>
          <w:lang w:val="es-ES_tradnl"/>
        </w:rPr>
        <w:fldChar w:fldCharType="end"/>
      </w:r>
    </w:p>
    <w:p w14:paraId="378D2105" w14:textId="3B716B44"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3.2.2 Comercio</w:t>
      </w:r>
      <w:r w:rsidRPr="00D51870">
        <w:rPr>
          <w:lang w:val="es-ES_tradnl"/>
        </w:rPr>
        <w:tab/>
      </w:r>
      <w:r w:rsidRPr="00D51870">
        <w:rPr>
          <w:lang w:val="es-ES_tradnl"/>
        </w:rPr>
        <w:fldChar w:fldCharType="begin"/>
      </w:r>
      <w:r w:rsidRPr="00D51870">
        <w:rPr>
          <w:lang w:val="es-ES_tradnl"/>
        </w:rPr>
        <w:instrText xml:space="preserve"> PAGEREF _Toc142585174 \h </w:instrText>
      </w:r>
      <w:r w:rsidRPr="00D51870">
        <w:rPr>
          <w:lang w:val="es-ES_tradnl"/>
        </w:rPr>
      </w:r>
      <w:r w:rsidRPr="00D51870">
        <w:rPr>
          <w:lang w:val="es-ES_tradnl"/>
        </w:rPr>
        <w:fldChar w:fldCharType="separate"/>
      </w:r>
      <w:r w:rsidRPr="00D51870">
        <w:rPr>
          <w:lang w:val="es-ES_tradnl"/>
        </w:rPr>
        <w:t>27</w:t>
      </w:r>
      <w:r w:rsidRPr="00D51870">
        <w:rPr>
          <w:lang w:val="es-ES_tradnl"/>
        </w:rPr>
        <w:fldChar w:fldCharType="end"/>
      </w:r>
    </w:p>
    <w:p w14:paraId="3C388C9E" w14:textId="5FA987B9"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3.2.3 Cliente</w:t>
      </w:r>
      <w:r w:rsidRPr="00D51870">
        <w:rPr>
          <w:lang w:val="es-ES_tradnl"/>
        </w:rPr>
        <w:tab/>
      </w:r>
      <w:r w:rsidRPr="00D51870">
        <w:rPr>
          <w:lang w:val="es-ES_tradnl"/>
        </w:rPr>
        <w:fldChar w:fldCharType="begin"/>
      </w:r>
      <w:r w:rsidRPr="00D51870">
        <w:rPr>
          <w:lang w:val="es-ES_tradnl"/>
        </w:rPr>
        <w:instrText xml:space="preserve"> PAGEREF _Toc142585175 \h </w:instrText>
      </w:r>
      <w:r w:rsidRPr="00D51870">
        <w:rPr>
          <w:lang w:val="es-ES_tradnl"/>
        </w:rPr>
      </w:r>
      <w:r w:rsidRPr="00D51870">
        <w:rPr>
          <w:lang w:val="es-ES_tradnl"/>
        </w:rPr>
        <w:fldChar w:fldCharType="separate"/>
      </w:r>
      <w:r w:rsidRPr="00D51870">
        <w:rPr>
          <w:lang w:val="es-ES_tradnl"/>
        </w:rPr>
        <w:t>33</w:t>
      </w:r>
      <w:r w:rsidRPr="00D51870">
        <w:rPr>
          <w:lang w:val="es-ES_tradnl"/>
        </w:rPr>
        <w:fldChar w:fldCharType="end"/>
      </w:r>
    </w:p>
    <w:p w14:paraId="60774E08" w14:textId="0E35E7D9"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3.2.4 Anónimo</w:t>
      </w:r>
      <w:r w:rsidRPr="00D51870">
        <w:rPr>
          <w:lang w:val="es-ES_tradnl"/>
        </w:rPr>
        <w:tab/>
      </w:r>
      <w:r w:rsidRPr="00D51870">
        <w:rPr>
          <w:lang w:val="es-ES_tradnl"/>
        </w:rPr>
        <w:fldChar w:fldCharType="begin"/>
      </w:r>
      <w:r w:rsidRPr="00D51870">
        <w:rPr>
          <w:lang w:val="es-ES_tradnl"/>
        </w:rPr>
        <w:instrText xml:space="preserve"> PAGEREF _Toc142585176 \h </w:instrText>
      </w:r>
      <w:r w:rsidRPr="00D51870">
        <w:rPr>
          <w:lang w:val="es-ES_tradnl"/>
        </w:rPr>
      </w:r>
      <w:r w:rsidRPr="00D51870">
        <w:rPr>
          <w:lang w:val="es-ES_tradnl"/>
        </w:rPr>
        <w:fldChar w:fldCharType="separate"/>
      </w:r>
      <w:r w:rsidRPr="00D51870">
        <w:rPr>
          <w:lang w:val="es-ES_tradnl"/>
        </w:rPr>
        <w:t>37</w:t>
      </w:r>
      <w:r w:rsidRPr="00D51870">
        <w:rPr>
          <w:lang w:val="es-ES_tradnl"/>
        </w:rPr>
        <w:fldChar w:fldCharType="end"/>
      </w:r>
    </w:p>
    <w:p w14:paraId="5BF9716E" w14:textId="33E08198"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3.3 Diagramas de secuencia</w:t>
      </w:r>
      <w:r w:rsidRPr="00D51870">
        <w:rPr>
          <w:lang w:val="es-ES_tradnl"/>
        </w:rPr>
        <w:tab/>
      </w:r>
      <w:r w:rsidRPr="00D51870">
        <w:rPr>
          <w:lang w:val="es-ES_tradnl"/>
        </w:rPr>
        <w:fldChar w:fldCharType="begin"/>
      </w:r>
      <w:r w:rsidRPr="00D51870">
        <w:rPr>
          <w:lang w:val="es-ES_tradnl"/>
        </w:rPr>
        <w:instrText xml:space="preserve"> PAGEREF _Toc142585177 \h </w:instrText>
      </w:r>
      <w:r w:rsidRPr="00D51870">
        <w:rPr>
          <w:lang w:val="es-ES_tradnl"/>
        </w:rPr>
      </w:r>
      <w:r w:rsidRPr="00D51870">
        <w:rPr>
          <w:lang w:val="es-ES_tradnl"/>
        </w:rPr>
        <w:fldChar w:fldCharType="separate"/>
      </w:r>
      <w:r w:rsidRPr="00D51870">
        <w:rPr>
          <w:lang w:val="es-ES_tradnl"/>
        </w:rPr>
        <w:t>40</w:t>
      </w:r>
      <w:r w:rsidRPr="00D51870">
        <w:rPr>
          <w:lang w:val="es-ES_tradnl"/>
        </w:rPr>
        <w:fldChar w:fldCharType="end"/>
      </w:r>
    </w:p>
    <w:p w14:paraId="0B8171B7" w14:textId="486BA9EF"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3.3.1 Registrar usuario</w:t>
      </w:r>
      <w:r w:rsidRPr="00D51870">
        <w:rPr>
          <w:lang w:val="es-ES_tradnl"/>
        </w:rPr>
        <w:tab/>
      </w:r>
      <w:r w:rsidRPr="00D51870">
        <w:rPr>
          <w:lang w:val="es-ES_tradnl"/>
        </w:rPr>
        <w:fldChar w:fldCharType="begin"/>
      </w:r>
      <w:r w:rsidRPr="00D51870">
        <w:rPr>
          <w:lang w:val="es-ES_tradnl"/>
        </w:rPr>
        <w:instrText xml:space="preserve"> PAGEREF _Toc142585178 \h </w:instrText>
      </w:r>
      <w:r w:rsidRPr="00D51870">
        <w:rPr>
          <w:lang w:val="es-ES_tradnl"/>
        </w:rPr>
      </w:r>
      <w:r w:rsidRPr="00D51870">
        <w:rPr>
          <w:lang w:val="es-ES_tradnl"/>
        </w:rPr>
        <w:fldChar w:fldCharType="separate"/>
      </w:r>
      <w:r w:rsidRPr="00D51870">
        <w:rPr>
          <w:lang w:val="es-ES_tradnl"/>
        </w:rPr>
        <w:t>41</w:t>
      </w:r>
      <w:r w:rsidRPr="00D51870">
        <w:rPr>
          <w:lang w:val="es-ES_tradnl"/>
        </w:rPr>
        <w:fldChar w:fldCharType="end"/>
      </w:r>
    </w:p>
    <w:p w14:paraId="7FF42A68" w14:textId="7968F999"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3.3.2 Solicitud acceso a la plataforma</w:t>
      </w:r>
      <w:r w:rsidRPr="00D51870">
        <w:rPr>
          <w:lang w:val="es-ES_tradnl"/>
        </w:rPr>
        <w:tab/>
      </w:r>
      <w:r w:rsidRPr="00D51870">
        <w:rPr>
          <w:lang w:val="es-ES_tradnl"/>
        </w:rPr>
        <w:fldChar w:fldCharType="begin"/>
      </w:r>
      <w:r w:rsidRPr="00D51870">
        <w:rPr>
          <w:lang w:val="es-ES_tradnl"/>
        </w:rPr>
        <w:instrText xml:space="preserve"> PAGEREF _Toc142585179 \h </w:instrText>
      </w:r>
      <w:r w:rsidRPr="00D51870">
        <w:rPr>
          <w:lang w:val="es-ES_tradnl"/>
        </w:rPr>
      </w:r>
      <w:r w:rsidRPr="00D51870">
        <w:rPr>
          <w:lang w:val="es-ES_tradnl"/>
        </w:rPr>
        <w:fldChar w:fldCharType="separate"/>
      </w:r>
      <w:r w:rsidRPr="00D51870">
        <w:rPr>
          <w:lang w:val="es-ES_tradnl"/>
        </w:rPr>
        <w:t>41</w:t>
      </w:r>
      <w:r w:rsidRPr="00D51870">
        <w:rPr>
          <w:lang w:val="es-ES_tradnl"/>
        </w:rPr>
        <w:fldChar w:fldCharType="end"/>
      </w:r>
    </w:p>
    <w:p w14:paraId="550BC912" w14:textId="4F827BE4"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3.3.3 Añadir producto al carrito</w:t>
      </w:r>
      <w:r w:rsidRPr="00D51870">
        <w:rPr>
          <w:lang w:val="es-ES_tradnl"/>
        </w:rPr>
        <w:tab/>
      </w:r>
      <w:r w:rsidRPr="00D51870">
        <w:rPr>
          <w:lang w:val="es-ES_tradnl"/>
        </w:rPr>
        <w:fldChar w:fldCharType="begin"/>
      </w:r>
      <w:r w:rsidRPr="00D51870">
        <w:rPr>
          <w:lang w:val="es-ES_tradnl"/>
        </w:rPr>
        <w:instrText xml:space="preserve"> PAGEREF _Toc142585180 \h </w:instrText>
      </w:r>
      <w:r w:rsidRPr="00D51870">
        <w:rPr>
          <w:lang w:val="es-ES_tradnl"/>
        </w:rPr>
      </w:r>
      <w:r w:rsidRPr="00D51870">
        <w:rPr>
          <w:lang w:val="es-ES_tradnl"/>
        </w:rPr>
        <w:fldChar w:fldCharType="separate"/>
      </w:r>
      <w:r w:rsidRPr="00D51870">
        <w:rPr>
          <w:lang w:val="es-ES_tradnl"/>
        </w:rPr>
        <w:t>42</w:t>
      </w:r>
      <w:r w:rsidRPr="00D51870">
        <w:rPr>
          <w:lang w:val="es-ES_tradnl"/>
        </w:rPr>
        <w:fldChar w:fldCharType="end"/>
      </w:r>
    </w:p>
    <w:p w14:paraId="402DA9F4" w14:textId="54776B1A"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3.3.4 Creación de comercio</w:t>
      </w:r>
      <w:r w:rsidRPr="00D51870">
        <w:rPr>
          <w:lang w:val="es-ES_tradnl"/>
        </w:rPr>
        <w:tab/>
      </w:r>
      <w:r w:rsidRPr="00D51870">
        <w:rPr>
          <w:lang w:val="es-ES_tradnl"/>
        </w:rPr>
        <w:fldChar w:fldCharType="begin"/>
      </w:r>
      <w:r w:rsidRPr="00D51870">
        <w:rPr>
          <w:lang w:val="es-ES_tradnl"/>
        </w:rPr>
        <w:instrText xml:space="preserve"> PAGEREF _Toc142585181 \h </w:instrText>
      </w:r>
      <w:r w:rsidRPr="00D51870">
        <w:rPr>
          <w:lang w:val="es-ES_tradnl"/>
        </w:rPr>
      </w:r>
      <w:r w:rsidRPr="00D51870">
        <w:rPr>
          <w:lang w:val="es-ES_tradnl"/>
        </w:rPr>
        <w:fldChar w:fldCharType="separate"/>
      </w:r>
      <w:r w:rsidRPr="00D51870">
        <w:rPr>
          <w:lang w:val="es-ES_tradnl"/>
        </w:rPr>
        <w:t>43</w:t>
      </w:r>
      <w:r w:rsidRPr="00D51870">
        <w:rPr>
          <w:lang w:val="es-ES_tradnl"/>
        </w:rPr>
        <w:fldChar w:fldCharType="end"/>
      </w:r>
    </w:p>
    <w:p w14:paraId="32DDDD7E" w14:textId="2C4E93E4"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3.4 Diagrama de clases</w:t>
      </w:r>
      <w:r w:rsidRPr="00D51870">
        <w:rPr>
          <w:lang w:val="es-ES_tradnl"/>
        </w:rPr>
        <w:tab/>
      </w:r>
      <w:r w:rsidRPr="00D51870">
        <w:rPr>
          <w:lang w:val="es-ES_tradnl"/>
        </w:rPr>
        <w:fldChar w:fldCharType="begin"/>
      </w:r>
      <w:r w:rsidRPr="00D51870">
        <w:rPr>
          <w:lang w:val="es-ES_tradnl"/>
        </w:rPr>
        <w:instrText xml:space="preserve"> PAGEREF _Toc142585182 \h </w:instrText>
      </w:r>
      <w:r w:rsidRPr="00D51870">
        <w:rPr>
          <w:lang w:val="es-ES_tradnl"/>
        </w:rPr>
      </w:r>
      <w:r w:rsidRPr="00D51870">
        <w:rPr>
          <w:lang w:val="es-ES_tradnl"/>
        </w:rPr>
        <w:fldChar w:fldCharType="separate"/>
      </w:r>
      <w:r w:rsidRPr="00D51870">
        <w:rPr>
          <w:lang w:val="es-ES_tradnl"/>
        </w:rPr>
        <w:t>43</w:t>
      </w:r>
      <w:r w:rsidRPr="00D51870">
        <w:rPr>
          <w:lang w:val="es-ES_tradnl"/>
        </w:rPr>
        <w:fldChar w:fldCharType="end"/>
      </w:r>
    </w:p>
    <w:p w14:paraId="0486FB2D" w14:textId="6D9C2583" w:rsidR="006A72C6" w:rsidRPr="00D51870" w:rsidRDefault="006A72C6">
      <w:pPr>
        <w:pStyle w:val="TDC3"/>
        <w:tabs>
          <w:tab w:val="right" w:leader="dot" w:pos="9054"/>
        </w:tabs>
        <w:rPr>
          <w:rFonts w:eastAsiaTheme="minorEastAsia"/>
          <w:kern w:val="2"/>
          <w:lang w:val="es-ES_tradnl" w:eastAsia="es-ES"/>
          <w14:ligatures w14:val="standardContextual"/>
        </w:rPr>
      </w:pPr>
      <w:r w:rsidRPr="00D51870">
        <w:rPr>
          <w:lang w:val="es-ES_tradnl"/>
        </w:rPr>
        <w:t>3.4.1 Diagrama de clases lógico</w:t>
      </w:r>
      <w:r w:rsidRPr="00D51870">
        <w:rPr>
          <w:lang w:val="es-ES_tradnl"/>
        </w:rPr>
        <w:tab/>
      </w:r>
      <w:r w:rsidRPr="00D51870">
        <w:rPr>
          <w:lang w:val="es-ES_tradnl"/>
        </w:rPr>
        <w:fldChar w:fldCharType="begin"/>
      </w:r>
      <w:r w:rsidRPr="00D51870">
        <w:rPr>
          <w:lang w:val="es-ES_tradnl"/>
        </w:rPr>
        <w:instrText xml:space="preserve"> PAGEREF _Toc142585183 \h </w:instrText>
      </w:r>
      <w:r w:rsidRPr="00D51870">
        <w:rPr>
          <w:lang w:val="es-ES_tradnl"/>
        </w:rPr>
      </w:r>
      <w:r w:rsidRPr="00D51870">
        <w:rPr>
          <w:lang w:val="es-ES_tradnl"/>
        </w:rPr>
        <w:fldChar w:fldCharType="separate"/>
      </w:r>
      <w:r w:rsidRPr="00D51870">
        <w:rPr>
          <w:lang w:val="es-ES_tradnl"/>
        </w:rPr>
        <w:t>44</w:t>
      </w:r>
      <w:r w:rsidRPr="00D51870">
        <w:rPr>
          <w:lang w:val="es-ES_tradnl"/>
        </w:rPr>
        <w:fldChar w:fldCharType="end"/>
      </w:r>
    </w:p>
    <w:p w14:paraId="495E9D00" w14:textId="49012DCE"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Implementación de la aplicación</w:t>
      </w:r>
      <w:r w:rsidRPr="00D51870">
        <w:rPr>
          <w:lang w:val="es-ES_tradnl"/>
        </w:rPr>
        <w:tab/>
      </w:r>
      <w:r w:rsidRPr="00D51870">
        <w:rPr>
          <w:lang w:val="es-ES_tradnl"/>
        </w:rPr>
        <w:fldChar w:fldCharType="begin"/>
      </w:r>
      <w:r w:rsidRPr="00D51870">
        <w:rPr>
          <w:lang w:val="es-ES_tradnl"/>
        </w:rPr>
        <w:instrText xml:space="preserve"> PAGEREF _Toc142585184 \h </w:instrText>
      </w:r>
      <w:r w:rsidRPr="00D51870">
        <w:rPr>
          <w:lang w:val="es-ES_tradnl"/>
        </w:rPr>
      </w:r>
      <w:r w:rsidRPr="00D51870">
        <w:rPr>
          <w:lang w:val="es-ES_tradnl"/>
        </w:rPr>
        <w:fldChar w:fldCharType="separate"/>
      </w:r>
      <w:r w:rsidRPr="00D51870">
        <w:rPr>
          <w:lang w:val="es-ES_tradnl"/>
        </w:rPr>
        <w:t>53</w:t>
      </w:r>
      <w:r w:rsidRPr="00D51870">
        <w:rPr>
          <w:lang w:val="es-ES_tradnl"/>
        </w:rPr>
        <w:fldChar w:fldCharType="end"/>
      </w:r>
    </w:p>
    <w:p w14:paraId="4DB9F6EB" w14:textId="11B40D1D"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4.1 Visión general</w:t>
      </w:r>
      <w:r w:rsidRPr="00D51870">
        <w:rPr>
          <w:lang w:val="es-ES_tradnl"/>
        </w:rPr>
        <w:tab/>
      </w:r>
      <w:r w:rsidRPr="00D51870">
        <w:rPr>
          <w:lang w:val="es-ES_tradnl"/>
        </w:rPr>
        <w:fldChar w:fldCharType="begin"/>
      </w:r>
      <w:r w:rsidRPr="00D51870">
        <w:rPr>
          <w:lang w:val="es-ES_tradnl"/>
        </w:rPr>
        <w:instrText xml:space="preserve"> PAGEREF _Toc142585185 \h </w:instrText>
      </w:r>
      <w:r w:rsidRPr="00D51870">
        <w:rPr>
          <w:lang w:val="es-ES_tradnl"/>
        </w:rPr>
      </w:r>
      <w:r w:rsidRPr="00D51870">
        <w:rPr>
          <w:lang w:val="es-ES_tradnl"/>
        </w:rPr>
        <w:fldChar w:fldCharType="separate"/>
      </w:r>
      <w:r w:rsidRPr="00D51870">
        <w:rPr>
          <w:lang w:val="es-ES_tradnl"/>
        </w:rPr>
        <w:t>53</w:t>
      </w:r>
      <w:r w:rsidRPr="00D51870">
        <w:rPr>
          <w:lang w:val="es-ES_tradnl"/>
        </w:rPr>
        <w:fldChar w:fldCharType="end"/>
      </w:r>
    </w:p>
    <w:p w14:paraId="7242811D" w14:textId="50EE9E39"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4.2 Planificación</w:t>
      </w:r>
      <w:r w:rsidRPr="00D51870">
        <w:rPr>
          <w:lang w:val="es-ES_tradnl"/>
        </w:rPr>
        <w:tab/>
      </w:r>
      <w:r w:rsidRPr="00D51870">
        <w:rPr>
          <w:lang w:val="es-ES_tradnl"/>
        </w:rPr>
        <w:fldChar w:fldCharType="begin"/>
      </w:r>
      <w:r w:rsidRPr="00D51870">
        <w:rPr>
          <w:lang w:val="es-ES_tradnl"/>
        </w:rPr>
        <w:instrText xml:space="preserve"> PAGEREF _Toc142585186 \h </w:instrText>
      </w:r>
      <w:r w:rsidRPr="00D51870">
        <w:rPr>
          <w:lang w:val="es-ES_tradnl"/>
        </w:rPr>
      </w:r>
      <w:r w:rsidRPr="00D51870">
        <w:rPr>
          <w:lang w:val="es-ES_tradnl"/>
        </w:rPr>
        <w:fldChar w:fldCharType="separate"/>
      </w:r>
      <w:r w:rsidRPr="00D51870">
        <w:rPr>
          <w:lang w:val="es-ES_tradnl"/>
        </w:rPr>
        <w:t>53</w:t>
      </w:r>
      <w:r w:rsidRPr="00D51870">
        <w:rPr>
          <w:lang w:val="es-ES_tradnl"/>
        </w:rPr>
        <w:fldChar w:fldCharType="end"/>
      </w:r>
    </w:p>
    <w:p w14:paraId="7C603D60" w14:textId="0242930C"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4.3 Prototipado</w:t>
      </w:r>
      <w:r w:rsidRPr="00D51870">
        <w:rPr>
          <w:lang w:val="es-ES_tradnl"/>
        </w:rPr>
        <w:tab/>
      </w:r>
      <w:r w:rsidRPr="00D51870">
        <w:rPr>
          <w:lang w:val="es-ES_tradnl"/>
        </w:rPr>
        <w:fldChar w:fldCharType="begin"/>
      </w:r>
      <w:r w:rsidRPr="00D51870">
        <w:rPr>
          <w:lang w:val="es-ES_tradnl"/>
        </w:rPr>
        <w:instrText xml:space="preserve"> PAGEREF _Toc142585187 \h </w:instrText>
      </w:r>
      <w:r w:rsidRPr="00D51870">
        <w:rPr>
          <w:lang w:val="es-ES_tradnl"/>
        </w:rPr>
      </w:r>
      <w:r w:rsidRPr="00D51870">
        <w:rPr>
          <w:lang w:val="es-ES_tradnl"/>
        </w:rPr>
        <w:fldChar w:fldCharType="separate"/>
      </w:r>
      <w:r w:rsidRPr="00D51870">
        <w:rPr>
          <w:lang w:val="es-ES_tradnl"/>
        </w:rPr>
        <w:t>55</w:t>
      </w:r>
      <w:r w:rsidRPr="00D51870">
        <w:rPr>
          <w:lang w:val="es-ES_tradnl"/>
        </w:rPr>
        <w:fldChar w:fldCharType="end"/>
      </w:r>
    </w:p>
    <w:p w14:paraId="131F9838" w14:textId="336398DD"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4.4 Desarrollo de la aplicación</w:t>
      </w:r>
      <w:r w:rsidRPr="00D51870">
        <w:rPr>
          <w:lang w:val="es-ES_tradnl"/>
        </w:rPr>
        <w:tab/>
      </w:r>
      <w:r w:rsidRPr="00D51870">
        <w:rPr>
          <w:lang w:val="es-ES_tradnl"/>
        </w:rPr>
        <w:fldChar w:fldCharType="begin"/>
      </w:r>
      <w:r w:rsidRPr="00D51870">
        <w:rPr>
          <w:lang w:val="es-ES_tradnl"/>
        </w:rPr>
        <w:instrText xml:space="preserve"> PAGEREF _Toc142585188 \h </w:instrText>
      </w:r>
      <w:r w:rsidRPr="00D51870">
        <w:rPr>
          <w:lang w:val="es-ES_tradnl"/>
        </w:rPr>
      </w:r>
      <w:r w:rsidRPr="00D51870">
        <w:rPr>
          <w:lang w:val="es-ES_tradnl"/>
        </w:rPr>
        <w:fldChar w:fldCharType="separate"/>
      </w:r>
      <w:r w:rsidRPr="00D51870">
        <w:rPr>
          <w:lang w:val="es-ES_tradnl"/>
        </w:rPr>
        <w:t>66</w:t>
      </w:r>
      <w:r w:rsidRPr="00D51870">
        <w:rPr>
          <w:lang w:val="es-ES_tradnl"/>
        </w:rPr>
        <w:fldChar w:fldCharType="end"/>
      </w:r>
    </w:p>
    <w:p w14:paraId="3E1F5810" w14:textId="300BD8F3"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4.5 Base de datos</w:t>
      </w:r>
      <w:r w:rsidRPr="00D51870">
        <w:rPr>
          <w:lang w:val="es-ES_tradnl"/>
        </w:rPr>
        <w:tab/>
      </w:r>
      <w:r w:rsidRPr="00D51870">
        <w:rPr>
          <w:lang w:val="es-ES_tradnl"/>
        </w:rPr>
        <w:fldChar w:fldCharType="begin"/>
      </w:r>
      <w:r w:rsidRPr="00D51870">
        <w:rPr>
          <w:lang w:val="es-ES_tradnl"/>
        </w:rPr>
        <w:instrText xml:space="preserve"> PAGEREF _Toc142585189 \h </w:instrText>
      </w:r>
      <w:r w:rsidRPr="00D51870">
        <w:rPr>
          <w:lang w:val="es-ES_tradnl"/>
        </w:rPr>
      </w:r>
      <w:r w:rsidRPr="00D51870">
        <w:rPr>
          <w:lang w:val="es-ES_tradnl"/>
        </w:rPr>
        <w:fldChar w:fldCharType="separate"/>
      </w:r>
      <w:r w:rsidRPr="00D51870">
        <w:rPr>
          <w:lang w:val="es-ES_tradnl"/>
        </w:rPr>
        <w:t>67</w:t>
      </w:r>
      <w:r w:rsidRPr="00D51870">
        <w:rPr>
          <w:lang w:val="es-ES_tradnl"/>
        </w:rPr>
        <w:fldChar w:fldCharType="end"/>
      </w:r>
    </w:p>
    <w:p w14:paraId="53822EBC" w14:textId="21318022"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4.6 Front-end de la aplicación</w:t>
      </w:r>
      <w:r w:rsidRPr="00D51870">
        <w:rPr>
          <w:lang w:val="es-ES_tradnl"/>
        </w:rPr>
        <w:tab/>
      </w:r>
      <w:r w:rsidRPr="00D51870">
        <w:rPr>
          <w:lang w:val="es-ES_tradnl"/>
        </w:rPr>
        <w:fldChar w:fldCharType="begin"/>
      </w:r>
      <w:r w:rsidRPr="00D51870">
        <w:rPr>
          <w:lang w:val="es-ES_tradnl"/>
        </w:rPr>
        <w:instrText xml:space="preserve"> PAGEREF _Toc142585190 \h </w:instrText>
      </w:r>
      <w:r w:rsidRPr="00D51870">
        <w:rPr>
          <w:lang w:val="es-ES_tradnl"/>
        </w:rPr>
      </w:r>
      <w:r w:rsidRPr="00D51870">
        <w:rPr>
          <w:lang w:val="es-ES_tradnl"/>
        </w:rPr>
        <w:fldChar w:fldCharType="separate"/>
      </w:r>
      <w:r w:rsidRPr="00D51870">
        <w:rPr>
          <w:lang w:val="es-ES_tradnl"/>
        </w:rPr>
        <w:t>68</w:t>
      </w:r>
      <w:r w:rsidRPr="00D51870">
        <w:rPr>
          <w:lang w:val="es-ES_tradnl"/>
        </w:rPr>
        <w:fldChar w:fldCharType="end"/>
      </w:r>
    </w:p>
    <w:p w14:paraId="4447C2BB" w14:textId="7410E5E3"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4.7 Pruebas a la aplicación</w:t>
      </w:r>
      <w:r w:rsidRPr="00D51870">
        <w:rPr>
          <w:lang w:val="es-ES_tradnl"/>
        </w:rPr>
        <w:tab/>
      </w:r>
      <w:r w:rsidRPr="00D51870">
        <w:rPr>
          <w:lang w:val="es-ES_tradnl"/>
        </w:rPr>
        <w:fldChar w:fldCharType="begin"/>
      </w:r>
      <w:r w:rsidRPr="00D51870">
        <w:rPr>
          <w:lang w:val="es-ES_tradnl"/>
        </w:rPr>
        <w:instrText xml:space="preserve"> PAGEREF _Toc142585191 \h </w:instrText>
      </w:r>
      <w:r w:rsidRPr="00D51870">
        <w:rPr>
          <w:lang w:val="es-ES_tradnl"/>
        </w:rPr>
      </w:r>
      <w:r w:rsidRPr="00D51870">
        <w:rPr>
          <w:lang w:val="es-ES_tradnl"/>
        </w:rPr>
        <w:fldChar w:fldCharType="separate"/>
      </w:r>
      <w:r w:rsidRPr="00D51870">
        <w:rPr>
          <w:lang w:val="es-ES_tradnl"/>
        </w:rPr>
        <w:t>69</w:t>
      </w:r>
      <w:r w:rsidRPr="00D51870">
        <w:rPr>
          <w:lang w:val="es-ES_tradnl"/>
        </w:rPr>
        <w:fldChar w:fldCharType="end"/>
      </w:r>
    </w:p>
    <w:p w14:paraId="10065102" w14:textId="26BDE7FA"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4.8 Problemas surgidos en el desarrollo</w:t>
      </w:r>
      <w:r w:rsidRPr="00D51870">
        <w:rPr>
          <w:lang w:val="es-ES_tradnl"/>
        </w:rPr>
        <w:tab/>
      </w:r>
      <w:r w:rsidRPr="00D51870">
        <w:rPr>
          <w:lang w:val="es-ES_tradnl"/>
        </w:rPr>
        <w:fldChar w:fldCharType="begin"/>
      </w:r>
      <w:r w:rsidRPr="00D51870">
        <w:rPr>
          <w:lang w:val="es-ES_tradnl"/>
        </w:rPr>
        <w:instrText xml:space="preserve"> PAGEREF _Toc142585192 \h </w:instrText>
      </w:r>
      <w:r w:rsidRPr="00D51870">
        <w:rPr>
          <w:lang w:val="es-ES_tradnl"/>
        </w:rPr>
      </w:r>
      <w:r w:rsidRPr="00D51870">
        <w:rPr>
          <w:lang w:val="es-ES_tradnl"/>
        </w:rPr>
        <w:fldChar w:fldCharType="separate"/>
      </w:r>
      <w:r w:rsidRPr="00D51870">
        <w:rPr>
          <w:lang w:val="es-ES_tradnl"/>
        </w:rPr>
        <w:t>73</w:t>
      </w:r>
      <w:r w:rsidRPr="00D51870">
        <w:rPr>
          <w:lang w:val="es-ES_tradnl"/>
        </w:rPr>
        <w:fldChar w:fldCharType="end"/>
      </w:r>
    </w:p>
    <w:p w14:paraId="5D5E81BB" w14:textId="74490215"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lastRenderedPageBreak/>
        <w:t>Conclusiones</w:t>
      </w:r>
      <w:r w:rsidRPr="00D51870">
        <w:rPr>
          <w:lang w:val="es-ES_tradnl"/>
        </w:rPr>
        <w:tab/>
      </w:r>
      <w:r w:rsidRPr="00D51870">
        <w:rPr>
          <w:lang w:val="es-ES_tradnl"/>
        </w:rPr>
        <w:fldChar w:fldCharType="begin"/>
      </w:r>
      <w:r w:rsidRPr="00D51870">
        <w:rPr>
          <w:lang w:val="es-ES_tradnl"/>
        </w:rPr>
        <w:instrText xml:space="preserve"> PAGEREF _Toc142585193 \h </w:instrText>
      </w:r>
      <w:r w:rsidRPr="00D51870">
        <w:rPr>
          <w:lang w:val="es-ES_tradnl"/>
        </w:rPr>
      </w:r>
      <w:r w:rsidRPr="00D51870">
        <w:rPr>
          <w:lang w:val="es-ES_tradnl"/>
        </w:rPr>
        <w:fldChar w:fldCharType="separate"/>
      </w:r>
      <w:r w:rsidRPr="00D51870">
        <w:rPr>
          <w:lang w:val="es-ES_tradnl"/>
        </w:rPr>
        <w:t>75</w:t>
      </w:r>
      <w:r w:rsidRPr="00D51870">
        <w:rPr>
          <w:lang w:val="es-ES_tradnl"/>
        </w:rPr>
        <w:fldChar w:fldCharType="end"/>
      </w:r>
    </w:p>
    <w:p w14:paraId="0DA3D221" w14:textId="5BE0C173"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5.1 Conclusiones</w:t>
      </w:r>
      <w:r w:rsidRPr="00D51870">
        <w:rPr>
          <w:lang w:val="es-ES_tradnl"/>
        </w:rPr>
        <w:tab/>
      </w:r>
      <w:r w:rsidRPr="00D51870">
        <w:rPr>
          <w:lang w:val="es-ES_tradnl"/>
        </w:rPr>
        <w:fldChar w:fldCharType="begin"/>
      </w:r>
      <w:r w:rsidRPr="00D51870">
        <w:rPr>
          <w:lang w:val="es-ES_tradnl"/>
        </w:rPr>
        <w:instrText xml:space="preserve"> PAGEREF _Toc142585194 \h </w:instrText>
      </w:r>
      <w:r w:rsidRPr="00D51870">
        <w:rPr>
          <w:lang w:val="es-ES_tradnl"/>
        </w:rPr>
      </w:r>
      <w:r w:rsidRPr="00D51870">
        <w:rPr>
          <w:lang w:val="es-ES_tradnl"/>
        </w:rPr>
        <w:fldChar w:fldCharType="separate"/>
      </w:r>
      <w:r w:rsidRPr="00D51870">
        <w:rPr>
          <w:lang w:val="es-ES_tradnl"/>
        </w:rPr>
        <w:t>75</w:t>
      </w:r>
      <w:r w:rsidRPr="00D51870">
        <w:rPr>
          <w:lang w:val="es-ES_tradnl"/>
        </w:rPr>
        <w:fldChar w:fldCharType="end"/>
      </w:r>
    </w:p>
    <w:p w14:paraId="60C104BE" w14:textId="1B6EBFFA" w:rsidR="006A72C6" w:rsidRPr="00D51870" w:rsidRDefault="006A72C6">
      <w:pPr>
        <w:pStyle w:val="TDC2"/>
        <w:tabs>
          <w:tab w:val="right" w:leader="dot" w:pos="9054"/>
        </w:tabs>
        <w:rPr>
          <w:rFonts w:eastAsiaTheme="minorEastAsia"/>
          <w:b w:val="0"/>
          <w:kern w:val="2"/>
          <w:lang w:val="es-ES_tradnl" w:eastAsia="es-ES"/>
          <w14:ligatures w14:val="standardContextual"/>
        </w:rPr>
      </w:pPr>
      <w:r w:rsidRPr="00D51870">
        <w:rPr>
          <w:lang w:val="es-ES_tradnl"/>
        </w:rPr>
        <w:t>5.2 Mejoras de la plataforma en un futuro</w:t>
      </w:r>
      <w:r w:rsidRPr="00D51870">
        <w:rPr>
          <w:lang w:val="es-ES_tradnl"/>
        </w:rPr>
        <w:tab/>
      </w:r>
      <w:r w:rsidRPr="00D51870">
        <w:rPr>
          <w:lang w:val="es-ES_tradnl"/>
        </w:rPr>
        <w:fldChar w:fldCharType="begin"/>
      </w:r>
      <w:r w:rsidRPr="00D51870">
        <w:rPr>
          <w:lang w:val="es-ES_tradnl"/>
        </w:rPr>
        <w:instrText xml:space="preserve"> PAGEREF _Toc142585195 \h </w:instrText>
      </w:r>
      <w:r w:rsidRPr="00D51870">
        <w:rPr>
          <w:lang w:val="es-ES_tradnl"/>
        </w:rPr>
      </w:r>
      <w:r w:rsidRPr="00D51870">
        <w:rPr>
          <w:lang w:val="es-ES_tradnl"/>
        </w:rPr>
        <w:fldChar w:fldCharType="separate"/>
      </w:r>
      <w:r w:rsidRPr="00D51870">
        <w:rPr>
          <w:lang w:val="es-ES_tradnl"/>
        </w:rPr>
        <w:t>76</w:t>
      </w:r>
      <w:r w:rsidRPr="00D51870">
        <w:rPr>
          <w:lang w:val="es-ES_tradnl"/>
        </w:rPr>
        <w:fldChar w:fldCharType="end"/>
      </w:r>
    </w:p>
    <w:p w14:paraId="67DFD52C" w14:textId="52FA6BCE"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Referencias</w:t>
      </w:r>
      <w:r w:rsidRPr="00D51870">
        <w:rPr>
          <w:lang w:val="es-ES_tradnl"/>
        </w:rPr>
        <w:tab/>
      </w:r>
      <w:r w:rsidRPr="00D51870">
        <w:rPr>
          <w:lang w:val="es-ES_tradnl"/>
        </w:rPr>
        <w:fldChar w:fldCharType="begin"/>
      </w:r>
      <w:r w:rsidRPr="00D51870">
        <w:rPr>
          <w:lang w:val="es-ES_tradnl"/>
        </w:rPr>
        <w:instrText xml:space="preserve"> PAGEREF _Toc142585196 \h </w:instrText>
      </w:r>
      <w:r w:rsidRPr="00D51870">
        <w:rPr>
          <w:lang w:val="es-ES_tradnl"/>
        </w:rPr>
      </w:r>
      <w:r w:rsidRPr="00D51870">
        <w:rPr>
          <w:lang w:val="es-ES_tradnl"/>
        </w:rPr>
        <w:fldChar w:fldCharType="separate"/>
      </w:r>
      <w:r w:rsidRPr="00D51870">
        <w:rPr>
          <w:lang w:val="es-ES_tradnl"/>
        </w:rPr>
        <w:t>78</w:t>
      </w:r>
      <w:r w:rsidRPr="00D51870">
        <w:rPr>
          <w:lang w:val="es-ES_tradnl"/>
        </w:rPr>
        <w:fldChar w:fldCharType="end"/>
      </w:r>
    </w:p>
    <w:p w14:paraId="1101E542" w14:textId="09DE3C3D" w:rsidR="006A72C6" w:rsidRPr="00D51870" w:rsidRDefault="006A72C6">
      <w:pPr>
        <w:pStyle w:val="TDC1"/>
        <w:tabs>
          <w:tab w:val="right" w:leader="dot" w:pos="9054"/>
        </w:tabs>
        <w:rPr>
          <w:rFonts w:eastAsiaTheme="minorEastAsia"/>
          <w:b w:val="0"/>
          <w:kern w:val="2"/>
          <w:sz w:val="22"/>
          <w:szCs w:val="22"/>
          <w:lang w:val="es-ES_tradnl" w:eastAsia="es-ES"/>
          <w14:ligatures w14:val="standardContextual"/>
        </w:rPr>
      </w:pPr>
      <w:r w:rsidRPr="00D51870">
        <w:rPr>
          <w:lang w:val="es-ES_tradnl"/>
        </w:rPr>
        <w:t>Manual de Instalación</w:t>
      </w:r>
      <w:r w:rsidRPr="00D51870">
        <w:rPr>
          <w:lang w:val="es-ES_tradnl"/>
        </w:rPr>
        <w:tab/>
      </w:r>
      <w:r w:rsidRPr="00D51870">
        <w:rPr>
          <w:lang w:val="es-ES_tradnl"/>
        </w:rPr>
        <w:fldChar w:fldCharType="begin"/>
      </w:r>
      <w:r w:rsidRPr="00D51870">
        <w:rPr>
          <w:lang w:val="es-ES_tradnl"/>
        </w:rPr>
        <w:instrText xml:space="preserve"> PAGEREF _Toc142585197 \h </w:instrText>
      </w:r>
      <w:r w:rsidRPr="00D51870">
        <w:rPr>
          <w:lang w:val="es-ES_tradnl"/>
        </w:rPr>
      </w:r>
      <w:r w:rsidRPr="00D51870">
        <w:rPr>
          <w:lang w:val="es-ES_tradnl"/>
        </w:rPr>
        <w:fldChar w:fldCharType="separate"/>
      </w:r>
      <w:r w:rsidRPr="00D51870">
        <w:rPr>
          <w:lang w:val="es-ES_tradnl"/>
        </w:rPr>
        <w:t>79</w:t>
      </w:r>
      <w:r w:rsidRPr="00D51870">
        <w:rPr>
          <w:lang w:val="es-ES_tradnl"/>
        </w:rPr>
        <w:fldChar w:fldCharType="end"/>
      </w:r>
    </w:p>
    <w:p w14:paraId="17DE8DDC" w14:textId="10C4DA83"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11" w:name="_Toc142585154"/>
      <w:bookmarkStart w:id="12" w:name="_Toc434863401"/>
      <w:r w:rsidRPr="00D51870">
        <w:rPr>
          <w:lang w:val="es-ES_tradnl"/>
        </w:rPr>
        <w:t>Introducción</w:t>
      </w:r>
      <w:bookmarkEnd w:id="11"/>
      <w:r w:rsidR="00F269E1" w:rsidRPr="00D51870">
        <w:rPr>
          <w:lang w:val="es-ES_tradnl"/>
        </w:rPr>
        <w:br/>
      </w:r>
    </w:p>
    <w:p w14:paraId="7B9876FC" w14:textId="7AEBF043" w:rsidR="00665F9A" w:rsidRPr="00D51870" w:rsidRDefault="00665F9A" w:rsidP="00EC3829">
      <w:pPr>
        <w:pStyle w:val="Subcapitulo"/>
        <w:rPr>
          <w:lang w:val="es-ES_tradnl"/>
        </w:rPr>
      </w:pPr>
      <w:bookmarkStart w:id="13" w:name="_Toc142585155"/>
      <w:r w:rsidRPr="00D51870">
        <w:rPr>
          <w:lang w:val="es-ES_tradnl"/>
        </w:rPr>
        <w:t>1.1 Motivación</w:t>
      </w:r>
      <w:bookmarkEnd w:id="12"/>
      <w:bookmarkEnd w:id="13"/>
    </w:p>
    <w:p w14:paraId="780F516B" w14:textId="77777777"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commentRangeStart w:id="14"/>
      <w:r w:rsidR="004A0AA2" w:rsidRPr="00D51870">
        <w:rPr>
          <w:lang w:val="es-ES_tradnl"/>
        </w:rPr>
        <w:t>pandemia</w:t>
      </w:r>
      <w:commentRangeEnd w:id="14"/>
      <w:r w:rsidR="00035897">
        <w:rPr>
          <w:rStyle w:val="Refdecomentario"/>
        </w:rPr>
        <w:commentReference w:id="14"/>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3C068791"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w:t>
      </w:r>
      <w:del w:id="15" w:author="Francisco José Jaime" w:date="2023-08-14T11:10:00Z">
        <w:r w:rsidR="00AE552B" w:rsidRPr="00D51870" w:rsidDel="00035897">
          <w:rPr>
            <w:lang w:val="es-ES_tradnl"/>
          </w:rPr>
          <w:delText>, pues</w:delText>
        </w:r>
      </w:del>
      <w:r w:rsidR="00AE552B" w:rsidRPr="00D51870">
        <w:rPr>
          <w:lang w:val="es-ES_tradnl"/>
        </w:rPr>
        <w:t xml:space="preserve"> ofrecen una amplia y diversa variedad de productos en sus plataformas que, como consecuencia, atraen a una gran cantidad de usuarios hacia estos comercios para realizar sus compras.</w:t>
      </w:r>
    </w:p>
    <w:p w14:paraId="2F47A76A" w14:textId="5E1A6BFB" w:rsidR="002A59B8" w:rsidRPr="00D51870" w:rsidRDefault="00AE552B" w:rsidP="002A59B8">
      <w:pPr>
        <w:spacing w:line="360" w:lineRule="auto"/>
        <w:jc w:val="both"/>
        <w:rPr>
          <w:lang w:val="es-ES_tradnl"/>
        </w:rPr>
      </w:pPr>
      <w:commentRangeStart w:id="16"/>
      <w:r w:rsidRPr="00D51870">
        <w:rPr>
          <w:lang w:val="es-ES_tradnl"/>
        </w:rPr>
        <w:t>C</w:t>
      </w:r>
      <w:r w:rsidR="00A541DC" w:rsidRPr="00D51870">
        <w:rPr>
          <w:lang w:val="es-ES_tradnl"/>
        </w:rPr>
        <w:t>on esta plataforma que se va a desarrollar</w:t>
      </w:r>
      <w:commentRangeEnd w:id="16"/>
      <w:r w:rsidR="00035897">
        <w:rPr>
          <w:rStyle w:val="Refdecomentario"/>
        </w:rPr>
        <w:commentReference w:id="16"/>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 xml:space="preserve">proporcionando </w:t>
      </w:r>
      <w:commentRangeStart w:id="17"/>
      <w:r w:rsidR="001D25C2" w:rsidRPr="00D51870">
        <w:rPr>
          <w:lang w:val="es-ES_tradnl"/>
        </w:rPr>
        <w:t xml:space="preserve">una </w:t>
      </w:r>
      <w:r w:rsidRPr="00D51870">
        <w:rPr>
          <w:lang w:val="es-ES_tradnl"/>
        </w:rPr>
        <w:t>alterna</w:t>
      </w:r>
      <w:r w:rsidR="001D25C2" w:rsidRPr="00D51870">
        <w:rPr>
          <w:lang w:val="es-ES_tradnl"/>
        </w:rPr>
        <w:t>tiva</w:t>
      </w:r>
      <w:r w:rsidRPr="00D51870">
        <w:rPr>
          <w:lang w:val="es-ES_tradnl"/>
        </w:rPr>
        <w:t xml:space="preserve"> </w:t>
      </w:r>
      <w:commentRangeEnd w:id="17"/>
      <w:r w:rsidR="00D21DCF">
        <w:rPr>
          <w:rStyle w:val="Refdecomentario"/>
        </w:rPr>
        <w:commentReference w:id="17"/>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18" w:name="_Toc434863402"/>
      <w:bookmarkStart w:id="19" w:name="_Toc142585156"/>
      <w:r w:rsidRPr="00D51870">
        <w:rPr>
          <w:lang w:val="es-ES_tradnl"/>
        </w:rPr>
        <w:lastRenderedPageBreak/>
        <w:t>1.2 Objetivos</w:t>
      </w:r>
      <w:bookmarkEnd w:id="18"/>
      <w:bookmarkEnd w:id="19"/>
    </w:p>
    <w:p w14:paraId="4C419D4A" w14:textId="1A7EB48D"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del w:id="20" w:author="Francisco José Jaime" w:date="2023-08-14T11:15:00Z">
        <w:r w:rsidRPr="00D51870" w:rsidDel="00D21DCF">
          <w:rPr>
            <w:lang w:val="es-ES_tradnl"/>
          </w:rPr>
          <w:delText>consistirá en</w:delText>
        </w:r>
      </w:del>
      <w:ins w:id="21" w:author="Francisco José Jaime" w:date="2023-08-14T11:15:00Z">
        <w:r w:rsidR="00D21DCF">
          <w:rPr>
            <w:lang w:val="es-ES_tradnl"/>
          </w:rPr>
          <w:t>aborda</w:t>
        </w:r>
      </w:ins>
      <w:r w:rsidRPr="00D51870">
        <w:rPr>
          <w:lang w:val="es-ES_tradnl"/>
        </w:rPr>
        <w:t xml:space="preserve"> el desarrollo de una arquitectura cliente-servidor, donde el servidor </w:t>
      </w:r>
      <w:del w:id="22" w:author="Francisco José Jaime" w:date="2023-08-14T11:15:00Z">
        <w:r w:rsidR="00097119" w:rsidRPr="00D51870" w:rsidDel="00D21DCF">
          <w:rPr>
            <w:lang w:val="es-ES_tradnl"/>
          </w:rPr>
          <w:delText xml:space="preserve">se </w:delText>
        </w:r>
      </w:del>
      <w:r w:rsidRPr="00D51870">
        <w:rPr>
          <w:lang w:val="es-ES_tradnl"/>
        </w:rPr>
        <w:t xml:space="preserve">alojará </w:t>
      </w:r>
      <w:del w:id="23" w:author="Francisco José Jaime" w:date="2023-08-14T11:15:00Z">
        <w:r w:rsidR="00097119" w:rsidRPr="00D51870" w:rsidDel="00D21DCF">
          <w:rPr>
            <w:lang w:val="es-ES_tradnl"/>
          </w:rPr>
          <w:delText xml:space="preserve">en </w:delText>
        </w:r>
      </w:del>
      <w:r w:rsidRPr="00D51870">
        <w:rPr>
          <w:lang w:val="es-ES_tradnl"/>
        </w:rPr>
        <w:t>una base de datos SQL que almacen</w:t>
      </w:r>
      <w:r w:rsidR="007D067D" w:rsidRPr="00D51870">
        <w:rPr>
          <w:lang w:val="es-ES_tradnl"/>
        </w:rPr>
        <w:t>ará</w:t>
      </w:r>
      <w:r w:rsidRPr="00D51870">
        <w:rPr>
          <w:lang w:val="es-ES_tradnl"/>
        </w:rPr>
        <w:t xml:space="preserve"> la información necesaria, y el cliente será una aplicación de escritorio en Java</w:t>
      </w:r>
      <w:del w:id="24" w:author="Francisco José Jaime" w:date="2023-08-14T11:15:00Z">
        <w:r w:rsidRPr="00D51870" w:rsidDel="00D21DCF">
          <w:rPr>
            <w:lang w:val="es-ES_tradnl"/>
          </w:rPr>
          <w:delText>,</w:delText>
        </w:r>
      </w:del>
      <w:r w:rsidRPr="00D51870">
        <w:rPr>
          <w:lang w:val="es-ES_tradnl"/>
        </w:rPr>
        <w:t xml:space="preserve">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del w:id="25" w:author="Francisco José Jaime" w:date="2023-08-14T11:16:00Z">
        <w:r w:rsidRPr="00D51870" w:rsidDel="00D21DCF">
          <w:rPr>
            <w:lang w:val="es-ES_tradnl"/>
          </w:rPr>
          <w:delText xml:space="preserve">, </w:delText>
        </w:r>
        <w:r w:rsidR="007D067D" w:rsidRPr="00D51870" w:rsidDel="00D21DCF">
          <w:rPr>
            <w:lang w:val="es-ES_tradnl"/>
          </w:rPr>
          <w:delText>y e</w:delText>
        </w:r>
      </w:del>
      <w:ins w:id="26" w:author="Francisco José Jaime" w:date="2023-08-14T11:16:00Z">
        <w:r w:rsidR="00D21DCF">
          <w:rPr>
            <w:lang w:val="es-ES_tradnl"/>
          </w:rPr>
          <w:t>. E</w:t>
        </w:r>
      </w:ins>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25F66FD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27"/>
      <w:r w:rsidR="00097119" w:rsidRPr="00D51870">
        <w:rPr>
          <w:lang w:val="es-ES_tradnl"/>
        </w:rPr>
        <w:t>grado</w:t>
      </w:r>
      <w:commentRangeEnd w:id="27"/>
      <w:r w:rsidR="00D21DCF">
        <w:rPr>
          <w:rStyle w:val="Refdecomentario"/>
        </w:rPr>
        <w:commentReference w:id="27"/>
      </w:r>
      <w:r w:rsidR="00097119" w:rsidRPr="00D51870">
        <w:rPr>
          <w:lang w:val="es-ES_tradnl"/>
        </w:rPr>
        <w:t>.</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28" w:name="_Toc434863403"/>
      <w:bookmarkStart w:id="29" w:name="_Toc142585157"/>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28"/>
      <w:r w:rsidR="00DD7784" w:rsidRPr="00D51870">
        <w:rPr>
          <w:lang w:val="es-ES_tradnl"/>
        </w:rPr>
        <w:t>memoria</w:t>
      </w:r>
      <w:bookmarkEnd w:id="29"/>
    </w:p>
    <w:p w14:paraId="2EA06746" w14:textId="1437AAE6"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del w:id="30" w:author="Francisco José Jaime" w:date="2023-08-14T11:18:00Z">
        <w:r w:rsidRPr="00D51870" w:rsidDel="00D21DCF">
          <w:rPr>
            <w:lang w:val="es-ES_tradnl"/>
          </w:rPr>
          <w:delText xml:space="preserve">donde </w:delText>
        </w:r>
        <w:r w:rsidR="00F03CBB" w:rsidRPr="00D51870" w:rsidDel="00D21DCF">
          <w:rPr>
            <w:lang w:val="es-ES_tradnl"/>
          </w:rPr>
          <w:delText xml:space="preserve">en este apartado se pretende resumir </w:delText>
        </w:r>
        <w:r w:rsidRPr="00D51870" w:rsidDel="00D21DCF">
          <w:rPr>
            <w:lang w:val="es-ES_tradnl"/>
          </w:rPr>
          <w:delText>brevemente en qué consiste cada una de las partes</w:delText>
        </w:r>
        <w:r w:rsidR="00F03CBB" w:rsidRPr="00D51870" w:rsidDel="00D21DCF">
          <w:rPr>
            <w:lang w:val="es-ES_tradnl"/>
          </w:rPr>
          <w:delText xml:space="preserve"> que dan forma a este proyecto</w:delText>
        </w:r>
      </w:del>
      <w:ins w:id="31" w:author="Francisco José Jaime" w:date="2023-08-14T11:18:00Z">
        <w:r w:rsidR="00D21DCF">
          <w:rPr>
            <w:lang w:val="es-ES_tradnl"/>
          </w:rPr>
          <w:t>quedando estructurada de la siguiente forma</w:t>
        </w:r>
      </w:ins>
      <w:r w:rsidRPr="00D51870">
        <w:rPr>
          <w:lang w:val="es-ES_tradnl"/>
        </w:rPr>
        <w:t>:</w:t>
      </w:r>
    </w:p>
    <w:p w14:paraId="0345251A" w14:textId="0FC41C54"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del w:id="32" w:author="Francisco José Jaime" w:date="2023-08-14T11:18:00Z">
        <w:r w:rsidR="006A4CB2" w:rsidRPr="00D51870" w:rsidDel="00D21DCF">
          <w:rPr>
            <w:lang w:val="es-ES_tradnl"/>
          </w:rPr>
          <w:delText xml:space="preserve">realizar </w:delText>
        </w:r>
      </w:del>
      <w:ins w:id="33" w:author="Francisco José Jaime" w:date="2023-08-14T11:18:00Z">
        <w:r w:rsidR="00D21DCF">
          <w:rPr>
            <w:lang w:val="es-ES_tradnl"/>
          </w:rPr>
          <w:t>cumplir</w:t>
        </w:r>
        <w:r w:rsidR="00D21DCF" w:rsidRPr="00D51870">
          <w:rPr>
            <w:lang w:val="es-ES_tradnl"/>
          </w:rPr>
          <w:t xml:space="preserve"> </w:t>
        </w:r>
      </w:ins>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715CD902" w14:textId="10C62BA9" w:rsidR="00D502FD" w:rsidRPr="00D51870" w:rsidRDefault="00D95EB2" w:rsidP="003B2ADF">
      <w:pPr>
        <w:spacing w:line="360" w:lineRule="auto"/>
        <w:rPr>
          <w:lang w:val="es-ES_tradnl"/>
        </w:rPr>
      </w:pPr>
      <w:r w:rsidRPr="00D51870">
        <w:rPr>
          <w:b/>
          <w:bCs/>
          <w:lang w:val="es-ES_tradnl"/>
        </w:rPr>
        <w:t xml:space="preserve">Apéndice </w:t>
      </w:r>
      <w:r w:rsidR="00FA2BF7" w:rsidRPr="00D51870">
        <w:rPr>
          <w:b/>
          <w:bCs/>
          <w:lang w:val="es-ES_tradnl"/>
        </w:rPr>
        <w:t>A</w:t>
      </w:r>
      <w:r w:rsidR="00A72CE5" w:rsidRPr="00D51870">
        <w:rPr>
          <w:b/>
          <w:bCs/>
          <w:lang w:val="es-ES_tradnl"/>
        </w:rPr>
        <w:t>.</w:t>
      </w:r>
      <w:r w:rsidRPr="00D51870">
        <w:rPr>
          <w:b/>
          <w:bCs/>
          <w:lang w:val="es-ES_tradnl"/>
        </w:rPr>
        <w:t xml:space="preserve"> Manual de usuario.</w:t>
      </w:r>
      <w:r w:rsidRPr="00D51870">
        <w:rPr>
          <w:lang w:val="es-ES_tradnl"/>
        </w:rPr>
        <w:t xml:space="preserve"> Manual de uso de la aplicación para el entendimiento del </w:t>
      </w:r>
      <w:del w:id="34" w:author="Francisco José Jaime" w:date="2023-08-14T11:19:00Z">
        <w:r w:rsidRPr="00D51870" w:rsidDel="00D21DCF">
          <w:rPr>
            <w:lang w:val="es-ES_tradnl"/>
          </w:rPr>
          <w:delText xml:space="preserve">funcionamiento </w:delText>
        </w:r>
      </w:del>
      <w:ins w:id="35" w:author="Francisco José Jaime" w:date="2023-08-14T11:19:00Z">
        <w:r w:rsidR="00D21DCF">
          <w:rPr>
            <w:lang w:val="es-ES_tradnl"/>
          </w:rPr>
          <w:t>uso</w:t>
        </w:r>
        <w:r w:rsidR="00D21DCF" w:rsidRPr="00D51870">
          <w:rPr>
            <w:lang w:val="es-ES_tradnl"/>
          </w:rPr>
          <w:t xml:space="preserve"> </w:t>
        </w:r>
      </w:ins>
      <w:r w:rsidRPr="00D51870">
        <w:rPr>
          <w:lang w:val="es-ES_tradnl"/>
        </w:rPr>
        <w:t>del mismo.</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2205397F" w:rsidR="00055ECD" w:rsidRPr="00D51870" w:rsidRDefault="00055ECD" w:rsidP="00EC3829">
      <w:pPr>
        <w:pStyle w:val="Subcapitulo"/>
        <w:rPr>
          <w:lang w:val="es-ES_tradnl"/>
        </w:rPr>
      </w:pPr>
      <w:bookmarkStart w:id="36" w:name="_Toc142585158"/>
      <w:r w:rsidRPr="00D51870">
        <w:rPr>
          <w:lang w:val="es-ES_tradnl"/>
        </w:rPr>
        <w:t>1.4</w:t>
      </w:r>
      <w:commentRangeStart w:id="37"/>
      <w:r w:rsidRPr="00D51870">
        <w:rPr>
          <w:lang w:val="es-ES_tradnl"/>
        </w:rPr>
        <w:t xml:space="preserve"> </w:t>
      </w:r>
      <w:r w:rsidR="009775A9" w:rsidRPr="00D51870">
        <w:rPr>
          <w:lang w:val="es-ES_tradnl"/>
        </w:rPr>
        <w:t>Estudio del arte</w:t>
      </w:r>
      <w:bookmarkEnd w:id="36"/>
      <w:commentRangeEnd w:id="37"/>
      <w:r w:rsidR="00D21DCF">
        <w:rPr>
          <w:rStyle w:val="Refdecomentario"/>
          <w:rFonts w:eastAsiaTheme="minorHAnsi" w:cstheme="minorBidi"/>
          <w:b w:val="0"/>
          <w:bCs w:val="0"/>
          <w:color w:val="auto"/>
        </w:rPr>
        <w:commentReference w:id="37"/>
      </w:r>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019B363F"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de los software de administración de proyectos más utilizados en la actualidad</w:t>
      </w:r>
      <w:r w:rsidR="00B96869" w:rsidRPr="00D51870">
        <w:rPr>
          <w:lang w:val="es-ES_tradnl"/>
        </w:rPr>
        <w:t>. En este software s</w:t>
      </w:r>
      <w:r w:rsidRPr="00D51870">
        <w:rPr>
          <w:lang w:val="es-ES_tradnl"/>
        </w:rPr>
        <w:t xml:space="preserve">e emplea el sistema kanban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MySQL Workbench:</w:t>
      </w:r>
      <w:r w:rsidRPr="00D51870">
        <w:rPr>
          <w:lang w:val="es-ES_tradnl"/>
        </w:rPr>
        <w:t xml:space="preserve"> MySQL Workbench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0B532CAA"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a día de hoy,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0130930E"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Visual Paradigm:</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38"/>
      <w:r w:rsidRPr="00D51870">
        <w:rPr>
          <w:lang w:val="es-ES_tradnl"/>
        </w:rPr>
        <w:t>exactos</w:t>
      </w:r>
      <w:commentRangeEnd w:id="38"/>
      <w:r w:rsidR="00D21DCF">
        <w:rPr>
          <w:rStyle w:val="Refdecomentario"/>
        </w:rPr>
        <w:commentReference w:id="38"/>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lastRenderedPageBreak/>
        <w:t>PencilProject:</w:t>
      </w:r>
      <w:r w:rsidRPr="00D51870">
        <w:rPr>
          <w:lang w:val="es-ES_tradnl"/>
        </w:rPr>
        <w:t xml:space="preserve"> </w:t>
      </w:r>
      <w:r w:rsidR="00977048" w:rsidRPr="00D51870">
        <w:rPr>
          <w:lang w:val="es-ES_tradnl"/>
        </w:rPr>
        <w:t xml:space="preserve">Es un software de código abierto donde se permite realizar prototipos </w:t>
      </w:r>
      <w:ins w:id="39" w:author="Francisco José Jaime" w:date="2023-08-14T11:23:00Z">
        <w:r w:rsidR="00D21DCF">
          <w:rPr>
            <w:lang w:val="es-ES_tradnl"/>
          </w:rPr>
          <w:t xml:space="preserve">de interfaces (mockups) </w:t>
        </w:r>
      </w:ins>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JavaScript, Kotlin…</w:t>
      </w:r>
    </w:p>
    <w:p w14:paraId="7EB25AFA" w14:textId="618EB7D4" w:rsidR="004A1F86" w:rsidRPr="00D51870" w:rsidRDefault="004A1F86" w:rsidP="00236CD0">
      <w:pPr>
        <w:pStyle w:val="Prrafodelista"/>
        <w:numPr>
          <w:ilvl w:val="0"/>
          <w:numId w:val="131"/>
        </w:numPr>
        <w:spacing w:line="360" w:lineRule="auto"/>
        <w:jc w:val="both"/>
        <w:rPr>
          <w:lang w:val="es-ES_tradnl"/>
        </w:rPr>
      </w:pPr>
      <w:r w:rsidRPr="00D51870">
        <w:rPr>
          <w:b/>
          <w:bCs/>
          <w:lang w:val="es-ES_tradnl"/>
        </w:rPr>
        <w:t>SceneBuilder:</w:t>
      </w:r>
      <w:r w:rsidRPr="00D51870">
        <w:rPr>
          <w:lang w:val="es-ES_tradnl"/>
        </w:rPr>
        <w:t xml:space="preserve"> Aplicación en la que se permite diseñar las </w:t>
      </w:r>
      <w:commentRangeStart w:id="40"/>
      <w:r w:rsidRPr="00D51870">
        <w:rPr>
          <w:lang w:val="es-ES_tradnl"/>
        </w:rPr>
        <w:t>pantallas</w:t>
      </w:r>
      <w:commentRangeEnd w:id="40"/>
      <w:r w:rsidR="00D3341A">
        <w:rPr>
          <w:rStyle w:val="Refdecomentario"/>
        </w:rPr>
        <w:commentReference w:id="40"/>
      </w:r>
      <w:r w:rsidRPr="00D51870">
        <w:rPr>
          <w:lang w:val="es-ES_tradnl"/>
        </w:rPr>
        <w:t xml:space="preserve"> de la aplicación que se desarrolla usando JavaFX.</w:t>
      </w:r>
    </w:p>
    <w:p w14:paraId="1E4F5B10" w14:textId="20F3EED2" w:rsidR="004A1F86" w:rsidRPr="00D51870" w:rsidRDefault="004A1F86" w:rsidP="00236CD0">
      <w:pPr>
        <w:pStyle w:val="Prrafodelista"/>
        <w:numPr>
          <w:ilvl w:val="0"/>
          <w:numId w:val="131"/>
        </w:numPr>
        <w:spacing w:line="360" w:lineRule="auto"/>
        <w:jc w:val="both"/>
        <w:rPr>
          <w:lang w:val="es-ES_tradnl"/>
        </w:rPr>
      </w:pPr>
      <w:r w:rsidRPr="00D51870">
        <w:rPr>
          <w:b/>
          <w:bCs/>
          <w:lang w:val="es-ES_tradnl"/>
        </w:rPr>
        <w:t>JavaFX:</w:t>
      </w:r>
      <w:r w:rsidRPr="00D51870">
        <w:rPr>
          <w:lang w:val="es-ES_tradnl"/>
        </w:rPr>
        <w:t xml:space="preserve"> Lenguaje de programación combinado con Java con </w:t>
      </w:r>
      <w:ins w:id="41" w:author="Francisco José Jaime" w:date="2023-08-14T11:25:00Z">
        <w:r w:rsidR="00D3341A">
          <w:rPr>
            <w:lang w:val="es-ES_tradnl"/>
          </w:rPr>
          <w:t>el</w:t>
        </w:r>
      </w:ins>
      <w:del w:id="42" w:author="Francisco José Jaime" w:date="2023-08-14T11:25:00Z">
        <w:r w:rsidRPr="00D51870" w:rsidDel="00D3341A">
          <w:rPr>
            <w:lang w:val="es-ES_tradnl"/>
          </w:rPr>
          <w:delText>la</w:delText>
        </w:r>
      </w:del>
      <w:r w:rsidRPr="00D51870">
        <w:rPr>
          <w:lang w:val="es-ES_tradnl"/>
        </w:rPr>
        <w:t xml:space="preserve"> que se crean y despl</w:t>
      </w:r>
      <w:ins w:id="43" w:author="Francisco José Jaime" w:date="2023-08-14T11:25:00Z">
        <w:r w:rsidR="00D3341A">
          <w:rPr>
            <w:lang w:val="es-ES_tradnl"/>
          </w:rPr>
          <w:t>i</w:t>
        </w:r>
      </w:ins>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Java Database Connectivity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549D4DB9" w:rsidR="000314D1" w:rsidRPr="00D51870" w:rsidRDefault="000314D1" w:rsidP="00236CD0">
      <w:pPr>
        <w:pStyle w:val="Prrafodelista"/>
        <w:numPr>
          <w:ilvl w:val="0"/>
          <w:numId w:val="131"/>
        </w:numPr>
        <w:spacing w:line="360" w:lineRule="auto"/>
        <w:jc w:val="both"/>
        <w:rPr>
          <w:lang w:val="es-ES_tradnl"/>
        </w:rPr>
      </w:pPr>
      <w:r w:rsidRPr="00D51870">
        <w:rPr>
          <w:b/>
          <w:bCs/>
          <w:lang w:val="es-ES_tradnl"/>
        </w:rPr>
        <w:t xml:space="preserve">Github: </w:t>
      </w:r>
      <w:r w:rsidRPr="00D51870">
        <w:rPr>
          <w:lang w:val="es-ES_tradnl"/>
        </w:rPr>
        <w:t>Repositorio donde se aloja el proyecto utilizando el sistema de versiones Git</w:t>
      </w:r>
      <w:del w:id="44" w:author="Francisco José Jaime" w:date="2023-08-14T11:25:00Z">
        <w:r w:rsidRPr="00D51870" w:rsidDel="00D3341A">
          <w:rPr>
            <w:lang w:val="es-ES_tradnl"/>
          </w:rPr>
          <w:delText xml:space="preserve">, </w:delText>
        </w:r>
      </w:del>
      <w:ins w:id="45" w:author="Francisco José Jaime" w:date="2023-08-14T11:25:00Z">
        <w:r w:rsidR="00D3341A">
          <w:rPr>
            <w:lang w:val="es-ES_tradnl"/>
          </w:rPr>
          <w:t>.</w:t>
        </w:r>
        <w:r w:rsidR="00D3341A" w:rsidRPr="00D51870">
          <w:rPr>
            <w:lang w:val="es-ES_tradnl"/>
          </w:rPr>
          <w:t xml:space="preserve"> </w:t>
        </w:r>
      </w:ins>
      <w:del w:id="46" w:author="Francisco José Jaime" w:date="2023-08-14T11:26:00Z">
        <w:r w:rsidRPr="00D51870" w:rsidDel="00D3341A">
          <w:rPr>
            <w:lang w:val="es-ES_tradnl"/>
          </w:rPr>
          <w:delText>aunque en</w:delText>
        </w:r>
      </w:del>
      <w:ins w:id="47" w:author="Francisco José Jaime" w:date="2023-08-14T11:26:00Z">
        <w:r w:rsidR="00D3341A">
          <w:rPr>
            <w:lang w:val="es-ES_tradnl"/>
          </w:rPr>
          <w:t xml:space="preserve">En </w:t>
        </w:r>
      </w:ins>
      <w:r w:rsidRPr="00D51870">
        <w:rPr>
          <w:lang w:val="es-ES_tradnl"/>
        </w:rPr>
        <w:t xml:space="preserve"> este caso </w:t>
      </w:r>
      <w:ins w:id="48" w:author="Francisco José Jaime" w:date="2023-08-14T11:26:00Z">
        <w:r w:rsidR="00D3341A">
          <w:rPr>
            <w:lang w:val="es-ES_tradnl"/>
          </w:rPr>
          <w:t xml:space="preserve">particular </w:t>
        </w:r>
      </w:ins>
      <w:r w:rsidRPr="00D51870">
        <w:rPr>
          <w:lang w:val="es-ES_tradnl"/>
        </w:rPr>
        <w:t>se ha utilizado el plugin de Github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r w:rsidRPr="00D51870">
        <w:rPr>
          <w:b/>
          <w:bCs/>
          <w:lang w:val="es-ES_tradnl"/>
        </w:rPr>
        <w:t xml:space="preserve">Amateras: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Lenguaje utilizado para la realización de Interfaces de una aplicación realizada en JavaFX.</w:t>
      </w:r>
    </w:p>
    <w:p w14:paraId="5B16DE40" w14:textId="35DC807B" w:rsidR="00E3453A" w:rsidRPr="00D51870" w:rsidRDefault="00E3453A" w:rsidP="00236CD0">
      <w:pPr>
        <w:pStyle w:val="Prrafodelista"/>
        <w:numPr>
          <w:ilvl w:val="0"/>
          <w:numId w:val="131"/>
        </w:numPr>
        <w:spacing w:line="360" w:lineRule="auto"/>
        <w:jc w:val="both"/>
        <w:rPr>
          <w:lang w:val="es-ES_tradnl"/>
        </w:rPr>
      </w:pPr>
      <w:r w:rsidRPr="00D51870">
        <w:rPr>
          <w:b/>
          <w:bCs/>
          <w:lang w:val="es-ES_tradnl"/>
        </w:rPr>
        <w:t>JUnit: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49" w:name="_Toc142585159"/>
      <w:r w:rsidRPr="00D51870">
        <w:rPr>
          <w:lang w:val="es-ES_tradnl"/>
        </w:rPr>
        <w:t xml:space="preserve">1.5 Metodología </w:t>
      </w:r>
      <w:r w:rsidR="009775A9" w:rsidRPr="00D51870">
        <w:rPr>
          <w:lang w:val="es-ES_tradnl"/>
        </w:rPr>
        <w:t xml:space="preserve">de </w:t>
      </w:r>
      <w:commentRangeStart w:id="50"/>
      <w:r w:rsidR="009775A9" w:rsidRPr="00D51870">
        <w:rPr>
          <w:lang w:val="es-ES_tradnl"/>
        </w:rPr>
        <w:t>trabajo</w:t>
      </w:r>
      <w:bookmarkEnd w:id="49"/>
      <w:commentRangeEnd w:id="50"/>
      <w:r w:rsidR="00D3341A">
        <w:rPr>
          <w:rStyle w:val="Refdecomentario"/>
          <w:rFonts w:eastAsiaTheme="minorHAnsi" w:cstheme="minorBidi"/>
          <w:b w:val="0"/>
          <w:bCs w:val="0"/>
          <w:color w:val="auto"/>
        </w:rPr>
        <w:commentReference w:id="50"/>
      </w:r>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D51870">
        <w:rPr>
          <w:i/>
          <w:iCs/>
          <w:lang w:val="es-ES_tradnl"/>
        </w:rPr>
        <w:t>Scrum</w:t>
      </w:r>
      <w:r w:rsidR="002C6575" w:rsidRPr="00D51870">
        <w:rPr>
          <w:i/>
          <w:iCs/>
          <w:lang w:val="es-ES_tradnl"/>
        </w:rPr>
        <w:t>.</w:t>
      </w:r>
    </w:p>
    <w:p w14:paraId="5E44A8E0" w14:textId="2293CC82" w:rsidR="002C6575" w:rsidRPr="00D51870" w:rsidRDefault="002C6575" w:rsidP="00985AEB">
      <w:pPr>
        <w:spacing w:before="240" w:after="240" w:line="360" w:lineRule="auto"/>
        <w:jc w:val="both"/>
        <w:rPr>
          <w:i/>
          <w:iCs/>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w:t>
      </w:r>
      <w:r w:rsidR="00D5648F" w:rsidRPr="00D51870">
        <w:rPr>
          <w:lang w:val="es-ES_tradnl"/>
        </w:rPr>
        <w:lastRenderedPageBreak/>
        <w:t>esta metodología se ha podido permitir adaptar el desarrollo del proyecto a las necesidades del cliente.</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51" w:name="_Toc142585160"/>
      <w:r w:rsidRPr="00D51870">
        <w:rPr>
          <w:lang w:val="es-ES_tradnl"/>
        </w:rPr>
        <w:t>Análisis</w:t>
      </w:r>
      <w:bookmarkEnd w:id="51"/>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52" w:name="_Toc142585161"/>
      <w:r w:rsidRPr="00D51870">
        <w:rPr>
          <w:lang w:val="es-ES_tradnl"/>
        </w:rPr>
        <w:t>2.1 Obtención de requisitos</w:t>
      </w:r>
      <w:bookmarkEnd w:id="52"/>
    </w:p>
    <w:p w14:paraId="6EEC6138" w14:textId="77777777" w:rsidR="00081120" w:rsidRPr="00D51870" w:rsidRDefault="00081120" w:rsidP="00081120">
      <w:pPr>
        <w:rPr>
          <w:lang w:val="es-ES_tradnl"/>
        </w:rPr>
      </w:pPr>
    </w:p>
    <w:p w14:paraId="370E8093" w14:textId="7DBFAB91" w:rsidR="00081120" w:rsidRPr="00D51870" w:rsidRDefault="006A20EB" w:rsidP="00894120">
      <w:pPr>
        <w:spacing w:line="360" w:lineRule="auto"/>
        <w:jc w:val="both"/>
        <w:rPr>
          <w:lang w:val="es-ES_tradnl"/>
        </w:rPr>
      </w:pPr>
      <w:r w:rsidRPr="00D51870">
        <w:rPr>
          <w:lang w:val="es-ES_tradnl"/>
        </w:rP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w:t>
      </w:r>
      <w:del w:id="53" w:author="Francisco José Jaime" w:date="2023-08-14T11:31:00Z">
        <w:r w:rsidRPr="00D51870" w:rsidDel="00D3341A">
          <w:rPr>
            <w:lang w:val="es-ES_tradnl"/>
          </w:rPr>
          <w:delText>,</w:delText>
        </w:r>
      </w:del>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del w:id="54" w:author="Francisco José Jaime" w:date="2023-08-14T11:31:00Z">
        <w:r w:rsidRPr="00D51870" w:rsidDel="00D3341A">
          <w:rPr>
            <w:lang w:val="es-ES_tradnl"/>
          </w:rPr>
          <w:delText>la haría totalmente funcional</w:delText>
        </w:r>
      </w:del>
      <w:ins w:id="55" w:author="Francisco José Jaime" w:date="2023-08-14T11:31:00Z">
        <w:r w:rsidR="00D3341A">
          <w:rPr>
            <w:lang w:val="es-ES_tradnl"/>
          </w:rPr>
          <w:t>le dar</w:t>
        </w:r>
      </w:ins>
      <w:ins w:id="56" w:author="Francisco José Jaime" w:date="2023-08-14T11:32:00Z">
        <w:r w:rsidR="00D3341A">
          <w:rPr>
            <w:lang w:val="es-ES_tradnl"/>
          </w:rPr>
          <w:t xml:space="preserve">ía una funcionalidad extra </w:t>
        </w:r>
        <w:commentRangeStart w:id="57"/>
        <w:r w:rsidR="00D3341A">
          <w:rPr>
            <w:lang w:val="es-ES_tradnl"/>
          </w:rPr>
          <w:t>adicional</w:t>
        </w:r>
        <w:commentRangeEnd w:id="57"/>
        <w:r w:rsidR="00D3341A">
          <w:rPr>
            <w:rStyle w:val="Refdecomentario"/>
          </w:rPr>
          <w:commentReference w:id="57"/>
        </w:r>
      </w:ins>
      <w:r w:rsidRPr="00D51870">
        <w:rPr>
          <w:lang w:val="es-ES_tradnl"/>
        </w:rPr>
        <w:t>.</w:t>
      </w:r>
    </w:p>
    <w:p w14:paraId="13E4CF5F" w14:textId="3EB0581C" w:rsidR="00081120" w:rsidRPr="00D51870" w:rsidRDefault="00C74E4F" w:rsidP="00894120">
      <w:pPr>
        <w:pStyle w:val="Subcapitulo"/>
        <w:rPr>
          <w:lang w:val="es-ES_tradnl"/>
        </w:rPr>
      </w:pPr>
      <w:bookmarkStart w:id="58" w:name="_Toc142585162"/>
      <w:r w:rsidRPr="00D51870">
        <w:rPr>
          <w:lang w:val="es-ES_tradnl"/>
        </w:rPr>
        <w:t>2.</w:t>
      </w:r>
      <w:r w:rsidR="00DE4032" w:rsidRPr="00D51870">
        <w:rPr>
          <w:lang w:val="es-ES_tradnl"/>
        </w:rPr>
        <w:t>2</w:t>
      </w:r>
      <w:r w:rsidRPr="00D51870">
        <w:rPr>
          <w:lang w:val="es-ES_tradnl"/>
        </w:rPr>
        <w:t xml:space="preserve"> Actores</w:t>
      </w:r>
      <w:bookmarkEnd w:id="58"/>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lastRenderedPageBreak/>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59" w:name="_Toc142585163"/>
      <w:r w:rsidRPr="00D51870">
        <w:rPr>
          <w:lang w:val="es-ES_tradnl"/>
        </w:rPr>
        <w:t>2.3 Requisitos funcionales</w:t>
      </w:r>
      <w:bookmarkEnd w:id="59"/>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60" w:name="_Toc142585164"/>
      <w:r w:rsidRPr="00D51870">
        <w:rPr>
          <w:lang w:val="es-ES_tradnl"/>
        </w:rPr>
        <w:t>2.3.1 Requisitos administrador</w:t>
      </w:r>
      <w:bookmarkEnd w:id="60"/>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lastRenderedPageBreak/>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Una vez el comercio quiera eliminar su cuenta de la 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administrador podrá actualizar los datos de su </w:t>
            </w:r>
            <w:r w:rsidRPr="00D51870">
              <w:rPr>
                <w:lang w:val="es-ES_tradnl"/>
              </w:rPr>
              <w:lastRenderedPageBreak/>
              <w:t>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lastRenderedPageBreak/>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ED42F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1406E2C4" w14:textId="037607C4" w:rsidR="00393478" w:rsidRPr="00D51870" w:rsidRDefault="00ED42FD" w:rsidP="00ED42FD">
      <w:pPr>
        <w:pStyle w:val="Descripcin"/>
        <w:jc w:val="center"/>
        <w:rPr>
          <w:i/>
          <w:iCs w:val="0"/>
          <w:lang w:val="es-ES_tradnl"/>
        </w:rPr>
      </w:pPr>
      <w:r w:rsidRPr="00D51870">
        <w:rPr>
          <w:b/>
          <w:bCs/>
          <w:i/>
          <w:iCs w:val="0"/>
          <w:lang w:val="es-ES_tradnl"/>
        </w:rPr>
        <w:t xml:space="preserve">Figura </w:t>
      </w:r>
      <w:r w:rsidRPr="00D51870">
        <w:rPr>
          <w:b/>
          <w:bCs/>
          <w:i/>
          <w:iCs w:val="0"/>
          <w:lang w:val="es-ES_tradnl"/>
        </w:rPr>
        <w:fldChar w:fldCharType="begin"/>
      </w:r>
      <w:r w:rsidRPr="00D51870">
        <w:rPr>
          <w:b/>
          <w:bCs/>
          <w:i/>
          <w:iCs w:val="0"/>
          <w:lang w:val="es-ES_tradnl"/>
        </w:rPr>
        <w:instrText xml:space="preserve"> SEQ Figura \* ARABIC </w:instrText>
      </w:r>
      <w:r w:rsidRPr="00D51870">
        <w:rPr>
          <w:b/>
          <w:bCs/>
          <w:i/>
          <w:iCs w:val="0"/>
          <w:lang w:val="es-ES_tradnl"/>
        </w:rPr>
        <w:fldChar w:fldCharType="separate"/>
      </w:r>
      <w:r w:rsidR="005A1542" w:rsidRPr="00D51870">
        <w:rPr>
          <w:b/>
          <w:bCs/>
          <w:i/>
          <w:iCs w:val="0"/>
          <w:lang w:val="es-ES_tradnl"/>
        </w:rPr>
        <w:t>1</w:t>
      </w:r>
      <w:r w:rsidRPr="00D51870">
        <w:rPr>
          <w:b/>
          <w:bCs/>
          <w:i/>
          <w:iCs w:val="0"/>
          <w:lang w:val="es-ES_tradnl"/>
        </w:rPr>
        <w:fldChar w:fldCharType="end"/>
      </w:r>
      <w:r w:rsidRPr="00D51870">
        <w:rPr>
          <w:b/>
          <w:bCs/>
          <w:i/>
          <w:iCs w:val="0"/>
          <w:lang w:val="es-ES_tradnl"/>
        </w:rPr>
        <w:t>.</w:t>
      </w:r>
      <w:r w:rsidRPr="00D51870">
        <w:rPr>
          <w:i/>
          <w:iCs w:val="0"/>
          <w:lang w:val="es-ES_tradnl"/>
        </w:rPr>
        <w:t xml:space="preserve"> Requisitos del administrador</w:t>
      </w:r>
    </w:p>
    <w:p w14:paraId="2778C76F" w14:textId="77777777" w:rsidR="00ED42FD" w:rsidRPr="00D51870" w:rsidRDefault="00ED42FD"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los demás administradores no tendrán el 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275FBF09" w14:textId="0A36ADF3" w:rsidR="00CC68B7" w:rsidRPr="00D51870" w:rsidRDefault="00CF1A73" w:rsidP="00CA5183">
      <w:pPr>
        <w:spacing w:line="360" w:lineRule="auto"/>
        <w:jc w:val="both"/>
        <w:rPr>
          <w:i/>
          <w:iCs/>
          <w:lang w:val="es-ES_tradnl"/>
        </w:rPr>
      </w:pPr>
      <w:ins w:id="61" w:author="Francisco José Jaime" w:date="2023-08-14T11:36:00Z">
        <w:r>
          <w:rPr>
            <w:i/>
            <w:iCs/>
            <w:lang w:val="es-ES_tradnl"/>
          </w:rPr>
          <w:t xml:space="preserve">A efectos de comprobación de funcionamiento, </w:t>
        </w:r>
      </w:ins>
      <w:del w:id="62" w:author="Francisco José Jaime" w:date="2023-08-14T11:36:00Z">
        <w:r w:rsidR="00E51256" w:rsidRPr="00D51870" w:rsidDel="00CF1A73">
          <w:rPr>
            <w:i/>
            <w:iCs/>
            <w:lang w:val="es-ES_tradnl"/>
          </w:rPr>
          <w:delText xml:space="preserve">En </w:delText>
        </w:r>
      </w:del>
      <w:ins w:id="63" w:author="Francisco José Jaime" w:date="2023-08-14T11:36:00Z">
        <w:r>
          <w:rPr>
            <w:i/>
            <w:iCs/>
            <w:lang w:val="es-ES_tradnl"/>
          </w:rPr>
          <w:t>e</w:t>
        </w:r>
        <w:r w:rsidRPr="00D51870">
          <w:rPr>
            <w:i/>
            <w:iCs/>
            <w:lang w:val="es-ES_tradnl"/>
          </w:rPr>
          <w:t xml:space="preserve">n </w:t>
        </w:r>
      </w:ins>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0D96A2D6" w14:textId="77777777" w:rsidR="00B73A20" w:rsidRPr="00D51870" w:rsidRDefault="00B73A20" w:rsidP="00CA5183">
      <w:pPr>
        <w:spacing w:line="360" w:lineRule="auto"/>
        <w:jc w:val="both"/>
        <w:rPr>
          <w:i/>
          <w:iCs/>
          <w:lang w:val="es-ES_tradnl"/>
        </w:rPr>
      </w:pPr>
    </w:p>
    <w:p w14:paraId="29E9CABD" w14:textId="77777777" w:rsidR="00B73A20" w:rsidRPr="00D51870" w:rsidRDefault="00B73A20" w:rsidP="00CA5183">
      <w:pPr>
        <w:spacing w:line="360" w:lineRule="auto"/>
        <w:jc w:val="both"/>
        <w:rPr>
          <w:i/>
          <w:iCs/>
          <w:lang w:val="es-ES_tradnl"/>
        </w:rPr>
      </w:pPr>
    </w:p>
    <w:p w14:paraId="55CFA6D8" w14:textId="77777777" w:rsidR="00B73A20" w:rsidRPr="00D51870" w:rsidRDefault="00B73A20" w:rsidP="00CA5183">
      <w:pPr>
        <w:spacing w:line="360" w:lineRule="auto"/>
        <w:jc w:val="both"/>
        <w:rPr>
          <w:i/>
          <w:iCs/>
          <w:lang w:val="es-ES_tradnl"/>
        </w:rPr>
      </w:pPr>
    </w:p>
    <w:p w14:paraId="2B300234" w14:textId="77777777" w:rsidR="00B73A20" w:rsidRPr="00D51870" w:rsidRDefault="00B73A20" w:rsidP="00CA5183">
      <w:pPr>
        <w:spacing w:line="360" w:lineRule="auto"/>
        <w:jc w:val="both"/>
        <w:rPr>
          <w:i/>
          <w:iCs/>
          <w:lang w:val="es-ES_tradnl"/>
        </w:rPr>
      </w:pPr>
    </w:p>
    <w:p w14:paraId="693B85D7" w14:textId="77777777" w:rsidR="00B73A20" w:rsidRPr="00D51870" w:rsidRDefault="00B73A20" w:rsidP="00CA5183">
      <w:pPr>
        <w:spacing w:line="360" w:lineRule="auto"/>
        <w:jc w:val="both"/>
        <w:rPr>
          <w:i/>
          <w:iCs/>
          <w:lang w:val="es-ES_tradnl"/>
        </w:rPr>
      </w:pPr>
    </w:p>
    <w:p w14:paraId="24747D22" w14:textId="2740A704" w:rsidR="00DC11F6" w:rsidRPr="00D51870" w:rsidRDefault="00CC68B7" w:rsidP="00123E26">
      <w:pPr>
        <w:pStyle w:val="Subcapitulo-Hijo"/>
        <w:rPr>
          <w:lang w:val="es-ES_tradnl"/>
        </w:rPr>
      </w:pPr>
      <w:bookmarkStart w:id="64" w:name="_Toc142585165"/>
      <w:r w:rsidRPr="00D51870">
        <w:rPr>
          <w:lang w:val="es-ES_tradnl"/>
        </w:rPr>
        <w:t>2.3.2 Requisitos del cliente</w:t>
      </w:r>
      <w:bookmarkEnd w:id="64"/>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r w:rsidR="0075611A" w:rsidRPr="00D51870">
              <w:rPr>
                <w:i/>
                <w:iCs/>
                <w:lang w:val="es-ES_tradnl"/>
              </w:rPr>
              <w:t xml:space="preserve">BCrypt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visualizar todos los comercios para 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buscar el comercio que desee para facilitar la navegación al mismo, tecleando su 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cliente puede consultar el producto para obtener más </w:t>
            </w:r>
            <w:r w:rsidRPr="00D51870">
              <w:rPr>
                <w:lang w:val="es-ES_tradnl"/>
              </w:rPr>
              <w:lastRenderedPageBreak/>
              <w:t>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lastRenderedPageBreak/>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123E26">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47D15CB2" w14:textId="61D79EC3" w:rsidR="00123E26" w:rsidRPr="00D51870" w:rsidRDefault="00123E26" w:rsidP="00123E2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w:t>
      </w:r>
      <w:r w:rsidRPr="00D51870">
        <w:rPr>
          <w:i/>
          <w:iCs w:val="0"/>
          <w:lang w:val="es-ES_tradnl"/>
        </w:rPr>
        <w:fldChar w:fldCharType="end"/>
      </w:r>
      <w:r w:rsidRPr="00D51870">
        <w:rPr>
          <w:i/>
          <w:iCs w:val="0"/>
          <w:lang w:val="es-ES_tradnl"/>
        </w:rPr>
        <w:t>. Requisitos del cliente.</w:t>
      </w:r>
    </w:p>
    <w:p w14:paraId="41A63375" w14:textId="77777777" w:rsidR="00123E26" w:rsidRPr="00D51870" w:rsidRDefault="00123E26" w:rsidP="00123E26">
      <w:pPr>
        <w:rPr>
          <w:lang w:val="es-ES_tradnl"/>
        </w:rPr>
      </w:pPr>
    </w:p>
    <w:p w14:paraId="1CA6130C" w14:textId="77777777" w:rsidR="00E51256" w:rsidRPr="00D51870" w:rsidRDefault="00E51256" w:rsidP="00123E26">
      <w:pPr>
        <w:rPr>
          <w:lang w:val="es-ES_tradnl"/>
        </w:rPr>
      </w:pPr>
    </w:p>
    <w:p w14:paraId="5F1E413F" w14:textId="77777777" w:rsidR="00E51256" w:rsidRPr="00D51870" w:rsidRDefault="00E51256" w:rsidP="00123E26">
      <w:pPr>
        <w:rPr>
          <w:lang w:val="es-ES_tradnl"/>
        </w:rPr>
      </w:pPr>
    </w:p>
    <w:p w14:paraId="3DB3FC6D" w14:textId="77777777" w:rsidR="00E51256" w:rsidRPr="00D51870" w:rsidRDefault="00E51256" w:rsidP="00123E26">
      <w:pPr>
        <w:rPr>
          <w:lang w:val="es-ES_tradnl"/>
        </w:rPr>
      </w:pPr>
    </w:p>
    <w:p w14:paraId="33457298" w14:textId="77777777" w:rsidR="00E51256" w:rsidRPr="00D51870" w:rsidRDefault="00E51256" w:rsidP="00123E26">
      <w:pPr>
        <w:rPr>
          <w:lang w:val="es-ES_tradnl"/>
        </w:rPr>
      </w:pPr>
    </w:p>
    <w:p w14:paraId="4FB28DCB" w14:textId="132F7D48" w:rsidR="00123E26" w:rsidRPr="00D51870" w:rsidRDefault="00123E26" w:rsidP="00123E26">
      <w:pPr>
        <w:pStyle w:val="Subcapitulo-Hijo"/>
        <w:rPr>
          <w:lang w:val="es-ES_tradnl"/>
        </w:rPr>
      </w:pPr>
      <w:bookmarkStart w:id="65" w:name="_Toc142585166"/>
      <w:r w:rsidRPr="00D51870">
        <w:rPr>
          <w:lang w:val="es-ES_tradnl"/>
        </w:rPr>
        <w:t>2.3.3 Requisitos del comercio</w:t>
      </w:r>
      <w:bookmarkEnd w:id="65"/>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puede crear, visualizar, actualizar o 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lastRenderedPageBreak/>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2F21FA">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242B2497" w14:textId="0E61B46C" w:rsidR="00123E26" w:rsidRPr="00D51870" w:rsidRDefault="002F21FA" w:rsidP="00DD762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w:t>
      </w:r>
      <w:r w:rsidRPr="00D51870">
        <w:rPr>
          <w:i/>
          <w:iCs w:val="0"/>
          <w:lang w:val="es-ES_tradnl"/>
        </w:rPr>
        <w:fldChar w:fldCharType="end"/>
      </w:r>
      <w:r w:rsidRPr="00D51870">
        <w:rPr>
          <w:i/>
          <w:iCs w:val="0"/>
          <w:lang w:val="es-ES_tradnl"/>
        </w:rPr>
        <w:t>. Requisitos del comercio</w:t>
      </w:r>
    </w:p>
    <w:p w14:paraId="1DCA694B" w14:textId="77777777" w:rsidR="00E51256" w:rsidRPr="00D51870" w:rsidRDefault="00E51256" w:rsidP="00E51256">
      <w:pPr>
        <w:rPr>
          <w:lang w:val="es-ES_tradnl"/>
        </w:rPr>
      </w:pP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66" w:name="_Toc142585167"/>
      <w:r w:rsidRPr="00D51870">
        <w:rPr>
          <w:lang w:val="es-ES_tradnl"/>
        </w:rPr>
        <w:t>2.3.4 Requisitos usuario anónimo</w:t>
      </w:r>
      <w:bookmarkEnd w:id="66"/>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A62B6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deberá registrarse en la plataforma. Los datos que debe introducir son el nombre de usuario, correo electrónico, contraseña, y fecha de nacimiento.</w:t>
            </w:r>
          </w:p>
        </w:tc>
      </w:tr>
    </w:tbl>
    <w:p w14:paraId="19EA7E9C" w14:textId="56C91487" w:rsidR="002F21FA" w:rsidRPr="00D51870" w:rsidRDefault="00A62B6D" w:rsidP="00A62B6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w:t>
      </w:r>
      <w:r w:rsidRPr="00D51870">
        <w:rPr>
          <w:i/>
          <w:iCs w:val="0"/>
          <w:lang w:val="es-ES_tradnl"/>
        </w:rPr>
        <w:fldChar w:fldCharType="end"/>
      </w:r>
      <w:r w:rsidRPr="00D51870">
        <w:rPr>
          <w:i/>
          <w:iCs w:val="0"/>
          <w:lang w:val="es-ES_tradnl"/>
        </w:rPr>
        <w:t>. Requisitos usuario anónimo</w:t>
      </w:r>
    </w:p>
    <w:p w14:paraId="4DA1A5F5" w14:textId="77777777" w:rsidR="00DD7621" w:rsidRPr="00D51870" w:rsidRDefault="00DD7621" w:rsidP="00DD7621">
      <w:pPr>
        <w:rPr>
          <w:lang w:val="es-ES_tradnl"/>
        </w:rPr>
      </w:pP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59D750F0"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67" w:name="_Toc142585168"/>
      <w:r w:rsidRPr="00D51870">
        <w:rPr>
          <w:lang w:val="es-ES_tradnl"/>
        </w:rPr>
        <w:lastRenderedPageBreak/>
        <w:t>2.4 Requisitos no funcionales</w:t>
      </w:r>
      <w:bookmarkEnd w:id="67"/>
    </w:p>
    <w:p w14:paraId="6024F49E" w14:textId="404A0202" w:rsidR="00DD7621" w:rsidRPr="00D51870" w:rsidRDefault="00DD7621" w:rsidP="00DD7621">
      <w:pPr>
        <w:spacing w:line="360" w:lineRule="auto"/>
        <w:jc w:val="both"/>
        <w:rPr>
          <w:lang w:val="es-ES_tradnl"/>
        </w:rPr>
      </w:pPr>
      <w:r w:rsidRPr="00D51870">
        <w:rPr>
          <w:lang w:val="es-ES_tradnl"/>
        </w:rPr>
        <w:t xml:space="preserve">En este apartado se detallan las restricciones que se deben imponer en el sistema y a la vez se definen sus atributos de calidad. Estos requisitos son importantes porque </w:t>
      </w:r>
      <w:commentRangeStart w:id="68"/>
      <w:r w:rsidRPr="00D51870">
        <w:rPr>
          <w:lang w:val="es-ES_tradnl"/>
        </w:rPr>
        <w:t>ayudan a garantizar que el sistema satisfaga las necesidades del usuario, así como el correcto funcionamiento de este.</w:t>
      </w:r>
      <w:commentRangeEnd w:id="68"/>
      <w:r w:rsidR="00B61E32">
        <w:rPr>
          <w:rStyle w:val="Refdecomentario"/>
        </w:rPr>
        <w:commentReference w:id="68"/>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lastRenderedPageBreak/>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77777777" w:rsidR="0075611A" w:rsidRPr="00D51870" w:rsidRDefault="0075611A" w:rsidP="00DD7621">
      <w:pPr>
        <w:spacing w:line="360" w:lineRule="auto"/>
        <w:jc w:val="both"/>
        <w:rPr>
          <w:lang w:val="es-ES_tradnl"/>
        </w:rPr>
      </w:pP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69" w:name="_Toc142585169"/>
      <w:r w:rsidRPr="00D51870">
        <w:rPr>
          <w:lang w:val="es-ES_tradnl"/>
        </w:rPr>
        <w:lastRenderedPageBreak/>
        <w:t>2.5 Requisitos a futuro</w:t>
      </w:r>
      <w:bookmarkEnd w:id="69"/>
    </w:p>
    <w:p w14:paraId="70D5797B" w14:textId="6843A334"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del w:id="70" w:author="Francisco José Jaime" w:date="2023-08-14T11:41:00Z">
        <w:r w:rsidRPr="00D51870" w:rsidDel="00B61E32">
          <w:rPr>
            <w:lang w:val="es-ES_tradnl"/>
          </w:rPr>
          <w:delText>hacerla así totalmente funcional</w:delText>
        </w:r>
      </w:del>
      <w:ins w:id="71" w:author="Francisco José Jaime" w:date="2023-08-14T11:41:00Z">
        <w:r w:rsidR="00B61E32">
          <w:rPr>
            <w:lang w:val="es-ES_tradnl"/>
          </w:rPr>
          <w:t>dotarla de funcionalidad adicional</w:t>
        </w:r>
      </w:ins>
      <w:r w:rsidRPr="00D51870">
        <w:rPr>
          <w:lang w:val="es-ES_tradnl"/>
        </w:rPr>
        <w:t xml:space="preserve">. </w:t>
      </w:r>
      <w:r w:rsidR="00B92123" w:rsidRPr="00D51870">
        <w:rPr>
          <w:lang w:val="es-ES_tradnl"/>
        </w:rPr>
        <w:t>Al igual que los requisitos funcionales y no funcional</w:t>
      </w:r>
      <w:ins w:id="72" w:author="Francisco José Jaime" w:date="2023-08-14T11:42:00Z">
        <w:r w:rsidR="00B61E32">
          <w:rPr>
            <w:lang w:val="es-ES_tradnl"/>
          </w:rPr>
          <w:t>es</w:t>
        </w:r>
      </w:ins>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Una vez la aplicación se desarrolle para PC con 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La idea para implementar sería hacer un metabuscador/comparador de productos, de forma que </w:t>
            </w:r>
            <w:r w:rsidRPr="00D51870">
              <w:rPr>
                <w:lang w:val="es-ES_tradnl"/>
              </w:rP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lastRenderedPageBreak/>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226F2CCF" w:rsidR="00CB6E7A" w:rsidRPr="00D51870" w:rsidRDefault="00357053" w:rsidP="0035705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5</w:t>
      </w:r>
      <w:r w:rsidRPr="00D51870">
        <w:rPr>
          <w:i/>
          <w:iCs w:val="0"/>
          <w:lang w:val="es-ES_tradnl"/>
        </w:rPr>
        <w:fldChar w:fldCharType="end"/>
      </w:r>
      <w:r w:rsidRPr="00D51870">
        <w:rPr>
          <w:i/>
          <w:iCs w:val="0"/>
          <w:lang w:val="es-ES_tradnl"/>
        </w:rPr>
        <w:t>. Requisitos a futuro del proyecto</w:t>
      </w:r>
    </w:p>
    <w:p w14:paraId="63FFFBD6" w14:textId="77777777" w:rsidR="000B66C0" w:rsidRPr="00D51870" w:rsidRDefault="000B66C0" w:rsidP="00AD5605">
      <w:pPr>
        <w:rPr>
          <w:lang w:val="es-ES_tradnl"/>
        </w:rPr>
      </w:pP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73" w:name="_Toc142585170"/>
      <w:r w:rsidRPr="00D51870">
        <w:rPr>
          <w:lang w:val="es-ES_tradnl"/>
        </w:rPr>
        <w:t>Diagramas del sistema</w:t>
      </w:r>
      <w:bookmarkEnd w:id="73"/>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74" w:name="_Toc142585171"/>
      <w:r w:rsidRPr="00D51870">
        <w:rPr>
          <w:lang w:val="es-ES_tradnl"/>
        </w:rPr>
        <w:t>3.1 Contexto y objetivo</w:t>
      </w:r>
      <w:bookmarkEnd w:id="74"/>
    </w:p>
    <w:p w14:paraId="4DDEA88C" w14:textId="0C62193E"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del w:id="75" w:author="Francisco José Jaime" w:date="2023-08-15T19:18:00Z">
        <w:r w:rsidR="00EF67E2" w:rsidRPr="00D51870" w:rsidDel="00A61650">
          <w:rPr>
            <w:lang w:val="es-ES_tradnl"/>
          </w:rPr>
          <w:delText xml:space="preserve">elaboración </w:delText>
        </w:r>
      </w:del>
      <w:ins w:id="76" w:author="Francisco José Jaime" w:date="2023-08-15T19:18:00Z">
        <w:r w:rsidR="00A61650">
          <w:rPr>
            <w:lang w:val="es-ES_tradnl"/>
          </w:rPr>
          <w:t>ingeniería</w:t>
        </w:r>
        <w:r w:rsidR="00F77D21">
          <w:rPr>
            <w:lang w:val="es-ES_tradnl"/>
          </w:rPr>
          <w:t xml:space="preserve"> para la producción</w:t>
        </w:r>
        <w:r w:rsidR="00A61650" w:rsidRPr="00D51870">
          <w:rPr>
            <w:lang w:val="es-ES_tradnl"/>
          </w:rPr>
          <w:t xml:space="preserve"> </w:t>
        </w:r>
      </w:ins>
      <w:r w:rsidR="00EF67E2" w:rsidRPr="00D51870">
        <w:rPr>
          <w:lang w:val="es-ES_tradnl"/>
        </w:rPr>
        <w:t xml:space="preserve">de </w:t>
      </w:r>
      <w:del w:id="77" w:author="Francisco José Jaime" w:date="2023-08-15T19:18:00Z">
        <w:r w:rsidR="00EF67E2" w:rsidRPr="00D51870" w:rsidDel="00F77D21">
          <w:rPr>
            <w:lang w:val="es-ES_tradnl"/>
          </w:rPr>
          <w:delText xml:space="preserve">un producto </w:delText>
        </w:r>
      </w:del>
      <w:r w:rsidR="00EF67E2" w:rsidRPr="00D51870">
        <w:rPr>
          <w:lang w:val="es-ES_tradnl"/>
        </w:rPr>
        <w:t xml:space="preserve">software. </w:t>
      </w:r>
      <w:del w:id="78" w:author="Francisco José Jaime" w:date="2023-08-15T19:19:00Z">
        <w:r w:rsidR="00EF67E2" w:rsidRPr="00D51870" w:rsidDel="00F77D21">
          <w:rPr>
            <w:lang w:val="es-ES_tradnl"/>
          </w:rPr>
          <w:delText>Dado que r</w:delText>
        </w:r>
      </w:del>
      <w:ins w:id="79" w:author="Francisco José Jaime" w:date="2023-08-15T19:19:00Z">
        <w:r w:rsidR="00F77D21">
          <w:rPr>
            <w:lang w:val="es-ES_tradnl"/>
          </w:rPr>
          <w:t>R</w:t>
        </w:r>
      </w:ins>
      <w:r w:rsidR="00EF67E2" w:rsidRPr="00D51870">
        <w:rPr>
          <w:lang w:val="es-ES_tradnl"/>
        </w:rPr>
        <w:t xml:space="preserve">ealizar todos los diagramas </w:t>
      </w:r>
      <w:del w:id="80" w:author="Francisco José Jaime" w:date="2023-08-15T19:19:00Z">
        <w:r w:rsidR="00EF67E2" w:rsidRPr="00D51870" w:rsidDel="00F77D21">
          <w:rPr>
            <w:lang w:val="es-ES_tradnl"/>
          </w:rPr>
          <w:delText xml:space="preserve">que son </w:delText>
        </w:r>
      </w:del>
      <w:r w:rsidR="00EF67E2" w:rsidRPr="00D51870">
        <w:rPr>
          <w:lang w:val="es-ES_tradnl"/>
        </w:rPr>
        <w:t xml:space="preserve">posibles </w:t>
      </w:r>
      <w:del w:id="81" w:author="Francisco José Jaime" w:date="2023-08-15T19:20:00Z">
        <w:r w:rsidR="00EF67E2" w:rsidRPr="00D51870" w:rsidDel="00F77D21">
          <w:rPr>
            <w:lang w:val="es-ES_tradnl"/>
          </w:rPr>
          <w:delText xml:space="preserve">hacer en lo que a </w:delText>
        </w:r>
      </w:del>
      <w:ins w:id="82" w:author="Francisco José Jaime" w:date="2023-08-15T19:20:00Z">
        <w:r w:rsidR="00F77D21">
          <w:rPr>
            <w:lang w:val="es-ES_tradnl"/>
          </w:rPr>
          <w:t xml:space="preserve">para el análisis y diseño de </w:t>
        </w:r>
      </w:ins>
      <w:r w:rsidR="00EF67E2" w:rsidRPr="00D51870">
        <w:rPr>
          <w:lang w:val="es-ES_tradnl"/>
        </w:rPr>
        <w:t xml:space="preserve">un software </w:t>
      </w:r>
      <w:del w:id="83" w:author="Francisco José Jaime" w:date="2023-08-15T19:20:00Z">
        <w:r w:rsidR="00EF67E2" w:rsidRPr="00D51870" w:rsidDel="00F77D21">
          <w:rPr>
            <w:lang w:val="es-ES_tradnl"/>
          </w:rPr>
          <w:delText xml:space="preserve">se </w:delText>
        </w:r>
      </w:del>
      <w:ins w:id="84" w:author="Francisco José Jaime" w:date="2023-08-15T19:20:00Z">
        <w:r w:rsidR="00F77D21">
          <w:rPr>
            <w:lang w:val="es-ES_tradnl"/>
          </w:rPr>
          <w:t>es</w:t>
        </w:r>
        <w:r w:rsidR="00F77D21" w:rsidRPr="00D51870">
          <w:rPr>
            <w:lang w:val="es-ES_tradnl"/>
          </w:rPr>
          <w:t xml:space="preserve"> </w:t>
        </w:r>
      </w:ins>
      <w:del w:id="85" w:author="Francisco José Jaime" w:date="2023-08-15T19:20:00Z">
        <w:r w:rsidR="00EF67E2" w:rsidRPr="00D51870" w:rsidDel="00F77D21">
          <w:rPr>
            <w:lang w:val="es-ES_tradnl"/>
          </w:rPr>
          <w:delText>refiere</w:delText>
        </w:r>
        <w:r w:rsidR="00A25679" w:rsidRPr="00D51870" w:rsidDel="00F77D21">
          <w:rPr>
            <w:lang w:val="es-ES_tradnl"/>
          </w:rPr>
          <w:delText xml:space="preserve"> </w:delText>
        </w:r>
      </w:del>
      <w:del w:id="86" w:author="Francisco José Jaime" w:date="2023-08-15T19:19:00Z">
        <w:r w:rsidR="00AB2334" w:rsidRPr="00D51870" w:rsidDel="00F77D21">
          <w:rPr>
            <w:lang w:val="es-ES_tradnl"/>
          </w:rPr>
          <w:delText xml:space="preserve">sería </w:delText>
        </w:r>
      </w:del>
      <w:ins w:id="87" w:author="Francisco José Jaime" w:date="2023-08-15T19:20:00Z">
        <w:r w:rsidR="00F77D21">
          <w:rPr>
            <w:lang w:val="es-ES_tradnl"/>
          </w:rPr>
          <w:t xml:space="preserve"> una</w:t>
        </w:r>
      </w:ins>
      <w:ins w:id="88" w:author="Francisco José Jaime" w:date="2023-08-15T19:19:00Z">
        <w:r w:rsidR="00F77D21">
          <w:rPr>
            <w:lang w:val="es-ES_tradnl"/>
          </w:rPr>
          <w:t xml:space="preserve"> tarea</w:t>
        </w:r>
        <w:r w:rsidR="00F77D21" w:rsidRPr="00D51870">
          <w:rPr>
            <w:lang w:val="es-ES_tradnl"/>
          </w:rPr>
          <w:t xml:space="preserve"> </w:t>
        </w:r>
      </w:ins>
      <w:r w:rsidR="00AB2334" w:rsidRPr="00D51870">
        <w:rPr>
          <w:lang w:val="es-ES_tradnl"/>
        </w:rPr>
        <w:t>excesiv</w:t>
      </w:r>
      <w:ins w:id="89" w:author="Francisco José Jaime" w:date="2023-08-15T19:19:00Z">
        <w:r w:rsidR="00F77D21">
          <w:rPr>
            <w:lang w:val="es-ES_tradnl"/>
          </w:rPr>
          <w:t>a para una sola persona</w:t>
        </w:r>
      </w:ins>
      <w:ins w:id="90" w:author="Francisco José Jaime" w:date="2023-08-15T19:20:00Z">
        <w:r w:rsidR="00F77D21">
          <w:rPr>
            <w:lang w:val="es-ES_tradnl"/>
          </w:rPr>
          <w:t>,</w:t>
        </w:r>
      </w:ins>
      <w:ins w:id="91" w:author="Francisco José Jaime" w:date="2023-08-15T19:21:00Z">
        <w:r w:rsidR="00F77D21">
          <w:rPr>
            <w:lang w:val="es-ES_tradnl"/>
          </w:rPr>
          <w:t xml:space="preserve"> por lo que el trabajo propuesto se ha centrado</w:t>
        </w:r>
      </w:ins>
      <w:del w:id="92" w:author="Francisco José Jaime" w:date="2023-08-15T19:19:00Z">
        <w:r w:rsidR="00AB2334" w:rsidRPr="00D51870" w:rsidDel="00F77D21">
          <w:rPr>
            <w:lang w:val="es-ES_tradnl"/>
          </w:rPr>
          <w:delText>o</w:delText>
        </w:r>
      </w:del>
      <w:del w:id="93" w:author="Francisco José Jaime" w:date="2023-08-15T19:21:00Z">
        <w:r w:rsidR="00AB2334" w:rsidRPr="00D51870" w:rsidDel="00F77D21">
          <w:rPr>
            <w:lang w:val="es-ES_tradnl"/>
          </w:rPr>
          <w:delText xml:space="preserve"> por el grueso de lo que un trabajo de fin de grado requiere</w:delText>
        </w:r>
        <w:r w:rsidR="00EF67E2" w:rsidRPr="00D51870" w:rsidDel="00F77D21">
          <w:rPr>
            <w:lang w:val="es-ES_tradnl"/>
          </w:rPr>
          <w:delText>,</w:delText>
        </w:r>
        <w:r w:rsidR="00A25679" w:rsidRPr="00D51870" w:rsidDel="00F77D21">
          <w:rPr>
            <w:lang w:val="es-ES_tradnl"/>
          </w:rPr>
          <w:delText xml:space="preserve"> </w:delText>
        </w:r>
        <w:r w:rsidR="00EF67E2" w:rsidRPr="00D51870" w:rsidDel="00F77D21">
          <w:rPr>
            <w:lang w:val="es-ES_tradnl"/>
          </w:rPr>
          <w:delText>se ha decidido realizar</w:delText>
        </w:r>
      </w:del>
      <w:ins w:id="94" w:author="Francisco José Jaime" w:date="2023-08-15T19:21:00Z">
        <w:r w:rsidR="00F77D21">
          <w:rPr>
            <w:lang w:val="es-ES_tradnl"/>
          </w:rPr>
          <w:t xml:space="preserve"> en</w:t>
        </w:r>
      </w:ins>
      <w:r w:rsidR="00EF67E2" w:rsidRPr="00D51870">
        <w:rPr>
          <w:lang w:val="es-ES_tradnl"/>
        </w:rPr>
        <w:t xml:space="preserve"> tres </w:t>
      </w:r>
      <w:ins w:id="95" w:author="Francisco José Jaime" w:date="2023-08-15T19:21:00Z">
        <w:r w:rsidR="00F77D21">
          <w:rPr>
            <w:lang w:val="es-ES_tradnl"/>
          </w:rPr>
          <w:t>t</w:t>
        </w:r>
      </w:ins>
      <w:ins w:id="96" w:author="Francisco José Jaime" w:date="2023-08-15T19:22:00Z">
        <w:r w:rsidR="00F77D21">
          <w:rPr>
            <w:lang w:val="es-ES_tradnl"/>
          </w:rPr>
          <w:t xml:space="preserve">ipos de </w:t>
        </w:r>
      </w:ins>
      <w:r w:rsidR="00EF67E2" w:rsidRPr="00D51870">
        <w:rPr>
          <w:lang w:val="es-ES_tradnl"/>
        </w:rPr>
        <w:t>diagrama</w:t>
      </w:r>
      <w:ins w:id="97" w:author="Francisco José Jaime" w:date="2023-08-15T19:22:00Z">
        <w:r w:rsidR="00F77D21">
          <w:rPr>
            <w:lang w:val="es-ES_tradnl"/>
          </w:rPr>
          <w:t>,</w:t>
        </w:r>
      </w:ins>
      <w:del w:id="98" w:author="Francisco José Jaime" w:date="2023-08-15T19:22:00Z">
        <w:r w:rsidR="00EF67E2" w:rsidRPr="00D51870" w:rsidDel="00F77D21">
          <w:rPr>
            <w:lang w:val="es-ES_tradnl"/>
          </w:rPr>
          <w:delText>s</w:delText>
        </w:r>
      </w:del>
      <w:r w:rsidR="00EF67E2" w:rsidRPr="00D51870">
        <w:rPr>
          <w:lang w:val="es-ES_tradnl"/>
        </w:rPr>
        <w:t xml:space="preserve"> </w:t>
      </w:r>
      <w:del w:id="99" w:author="Francisco José Jaime" w:date="2023-08-15T19:22:00Z">
        <w:r w:rsidR="00EF67E2" w:rsidRPr="00D51870" w:rsidDel="00F77D21">
          <w:rPr>
            <w:lang w:val="es-ES_tradnl"/>
          </w:rPr>
          <w:delText xml:space="preserve">que son prioritarios a la hora </w:delText>
        </w:r>
      </w:del>
      <w:ins w:id="100" w:author="Francisco José Jaime" w:date="2023-08-15T19:22:00Z">
        <w:r w:rsidR="00F77D21">
          <w:rPr>
            <w:lang w:val="es-ES_tradnl"/>
          </w:rPr>
          <w:t xml:space="preserve">los cuales son suficientes </w:t>
        </w:r>
      </w:ins>
      <w:del w:id="101" w:author="Francisco José Jaime" w:date="2023-08-15T19:22:00Z">
        <w:r w:rsidR="00EF67E2" w:rsidRPr="00D51870" w:rsidDel="00F77D21">
          <w:rPr>
            <w:lang w:val="es-ES_tradnl"/>
          </w:rPr>
          <w:delText xml:space="preserve">de </w:delText>
        </w:r>
      </w:del>
      <w:ins w:id="102" w:author="Francisco José Jaime" w:date="2023-08-15T19:22:00Z">
        <w:r w:rsidR="00F77D21">
          <w:rPr>
            <w:lang w:val="es-ES_tradnl"/>
          </w:rPr>
          <w:t>para</w:t>
        </w:r>
        <w:r w:rsidR="00F77D21" w:rsidRPr="00D51870">
          <w:rPr>
            <w:lang w:val="es-ES_tradnl"/>
          </w:rPr>
          <w:t xml:space="preserve"> </w:t>
        </w:r>
      </w:ins>
      <w:r w:rsidR="00EF67E2" w:rsidRPr="00D51870">
        <w:rPr>
          <w:lang w:val="es-ES_tradnl"/>
        </w:rPr>
        <w:t xml:space="preserve">describir </w:t>
      </w:r>
      <w:ins w:id="103" w:author="Francisco José Jaime" w:date="2023-08-15T19:22:00Z">
        <w:r w:rsidR="00F77D21">
          <w:rPr>
            <w:lang w:val="es-ES_tradnl"/>
          </w:rPr>
          <w:t xml:space="preserve">tanto </w:t>
        </w:r>
      </w:ins>
      <w:r w:rsidR="00EF67E2" w:rsidRPr="00D51870">
        <w:rPr>
          <w:lang w:val="es-ES_tradnl"/>
        </w:rPr>
        <w:t xml:space="preserve">la funcionalidad </w:t>
      </w:r>
      <w:ins w:id="104" w:author="Francisco José Jaime" w:date="2023-08-15T19:22:00Z">
        <w:r w:rsidR="00F77D21">
          <w:rPr>
            <w:lang w:val="es-ES_tradnl"/>
          </w:rPr>
          <w:t xml:space="preserve">como </w:t>
        </w:r>
      </w:ins>
      <w:ins w:id="105" w:author="Francisco José Jaime" w:date="2023-08-15T19:23:00Z">
        <w:r w:rsidR="00F77D21">
          <w:rPr>
            <w:lang w:val="es-ES_tradnl"/>
          </w:rPr>
          <w:t xml:space="preserve">la estructura </w:t>
        </w:r>
      </w:ins>
      <w:r w:rsidR="00EF67E2" w:rsidRPr="00D51870">
        <w:rPr>
          <w:lang w:val="es-ES_tradnl"/>
        </w:rPr>
        <w:t>de la aplicación</w:t>
      </w:r>
      <w:del w:id="106" w:author="Francisco José Jaime" w:date="2023-08-15T19:23:00Z">
        <w:r w:rsidR="00EF67E2" w:rsidRPr="00D51870" w:rsidDel="00F77D21">
          <w:rPr>
            <w:lang w:val="es-ES_tradnl"/>
          </w:rPr>
          <w:delText xml:space="preserve">, </w:delText>
        </w:r>
      </w:del>
      <w:ins w:id="107" w:author="Francisco José Jaime" w:date="2023-08-15T19:23:00Z">
        <w:r w:rsidR="00F77D21">
          <w:rPr>
            <w:lang w:val="es-ES_tradnl"/>
          </w:rPr>
          <w:t>:</w:t>
        </w:r>
        <w:r w:rsidR="00F77D21" w:rsidRPr="00D51870">
          <w:rPr>
            <w:lang w:val="es-ES_tradnl"/>
          </w:rPr>
          <w:t xml:space="preserve"> </w:t>
        </w:r>
      </w:ins>
      <w:del w:id="108" w:author="Francisco José Jaime" w:date="2023-08-15T19:23:00Z">
        <w:r w:rsidR="00EF67E2" w:rsidRPr="00D51870" w:rsidDel="00F77D21">
          <w:rPr>
            <w:lang w:val="es-ES_tradnl"/>
          </w:rPr>
          <w:delText xml:space="preserve">eligiendo el </w:delText>
        </w:r>
      </w:del>
      <w:r w:rsidR="00EF67E2" w:rsidRPr="00D51870">
        <w:rPr>
          <w:lang w:val="es-ES_tradnl"/>
        </w:rPr>
        <w:t xml:space="preserve">diagrama de clases, diagrama de casos de uso y </w:t>
      </w:r>
      <w:del w:id="109" w:author="Francisco José Jaime" w:date="2023-08-15T19:23:00Z">
        <w:r w:rsidR="00EF67E2" w:rsidRPr="00D51870" w:rsidDel="00F77D21">
          <w:rPr>
            <w:lang w:val="es-ES_tradnl"/>
          </w:rPr>
          <w:delText xml:space="preserve">el </w:delText>
        </w:r>
      </w:del>
      <w:r w:rsidR="00EF67E2" w:rsidRPr="00D51870">
        <w:rPr>
          <w:lang w:val="es-ES_tradnl"/>
        </w:rPr>
        <w:t>diagrama de secuencia</w:t>
      </w:r>
      <w:r w:rsidR="00A25679" w:rsidRPr="00D51870">
        <w:rPr>
          <w:lang w:val="es-ES_tradnl"/>
        </w:rPr>
        <w:t xml:space="preserve">, los cuales serán </w:t>
      </w:r>
      <w:del w:id="110" w:author="Francisco José Jaime" w:date="2023-08-15T19:23:00Z">
        <w:r w:rsidR="00A25679" w:rsidRPr="00D51870" w:rsidDel="00F77D21">
          <w:rPr>
            <w:lang w:val="es-ES_tradnl"/>
          </w:rPr>
          <w:delText xml:space="preserve">explicados </w:delText>
        </w:r>
      </w:del>
      <w:ins w:id="111" w:author="Francisco José Jaime" w:date="2023-08-15T19:23:00Z">
        <w:r w:rsidR="00F77D21">
          <w:rPr>
            <w:lang w:val="es-ES_tradnl"/>
          </w:rPr>
          <w:t>abordados</w:t>
        </w:r>
        <w:r w:rsidR="00F77D21" w:rsidRPr="00D51870">
          <w:rPr>
            <w:lang w:val="es-ES_tradnl"/>
          </w:rPr>
          <w:t xml:space="preserve"> </w:t>
        </w:r>
      </w:ins>
      <w:r w:rsidR="00A25679" w:rsidRPr="00D51870">
        <w:rPr>
          <w:lang w:val="es-ES_tradnl"/>
        </w:rPr>
        <w:t xml:space="preserve">en sus respectivos </w:t>
      </w:r>
      <w:del w:id="112" w:author="Francisco José Jaime" w:date="2023-08-15T19:23:00Z">
        <w:r w:rsidR="00A25679" w:rsidRPr="00D51870" w:rsidDel="00F77D21">
          <w:rPr>
            <w:lang w:val="es-ES_tradnl"/>
          </w:rPr>
          <w:delText>sub</w:delText>
        </w:r>
      </w:del>
      <w:r w:rsidR="00A25679" w:rsidRPr="00D51870">
        <w:rPr>
          <w:lang w:val="es-ES_tradnl"/>
        </w:rPr>
        <w:t>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113" w:name="_Toc142585172"/>
      <w:r w:rsidRPr="00D51870">
        <w:rPr>
          <w:lang w:val="es-ES_tradnl"/>
        </w:rPr>
        <w:t>3.2 Casos de uso</w:t>
      </w:r>
      <w:bookmarkEnd w:id="113"/>
    </w:p>
    <w:p w14:paraId="1B6CFB15" w14:textId="7DC8F6B6"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del w:id="114" w:author="Francisco José Jaime" w:date="2023-08-15T19:24:00Z">
        <w:r w:rsidRPr="00D51870" w:rsidDel="009804C8">
          <w:rPr>
            <w:lang w:val="es-ES_tradnl"/>
          </w:rPr>
          <w:delText xml:space="preserve">acciones </w:delText>
        </w:r>
      </w:del>
      <w:ins w:id="115" w:author="Francisco José Jaime" w:date="2023-08-15T19:24:00Z">
        <w:r w:rsidR="009804C8">
          <w:rPr>
            <w:lang w:val="es-ES_tradnl"/>
          </w:rPr>
          <w:t>interacciones</w:t>
        </w:r>
        <w:r w:rsidR="009804C8" w:rsidRPr="00D51870">
          <w:rPr>
            <w:lang w:val="es-ES_tradnl"/>
          </w:rPr>
          <w:t xml:space="preserve"> </w:t>
        </w:r>
      </w:ins>
      <w:r w:rsidRPr="00D51870">
        <w:rPr>
          <w:lang w:val="es-ES_tradnl"/>
        </w:rPr>
        <w:t xml:space="preserve">que realizan los </w:t>
      </w:r>
      <w:ins w:id="116" w:author="Francisco José Jaime" w:date="2023-08-15T19:24:00Z">
        <w:r w:rsidR="009804C8">
          <w:rPr>
            <w:lang w:val="es-ES_tradnl"/>
          </w:rPr>
          <w:t xml:space="preserve">distintos </w:t>
        </w:r>
      </w:ins>
      <w:r w:rsidRPr="00D51870">
        <w:rPr>
          <w:lang w:val="es-ES_tradnl"/>
        </w:rPr>
        <w:t xml:space="preserve">actores </w:t>
      </w:r>
      <w:del w:id="117" w:author="Francisco José Jaime" w:date="2023-08-15T19:24:00Z">
        <w:r w:rsidRPr="00D51870" w:rsidDel="009804C8">
          <w:rPr>
            <w:lang w:val="es-ES_tradnl"/>
          </w:rPr>
          <w:delText>que forman el</w:delText>
        </w:r>
      </w:del>
      <w:ins w:id="118" w:author="Francisco José Jaime" w:date="2023-08-15T19:24:00Z">
        <w:r w:rsidR="009804C8">
          <w:rPr>
            <w:lang w:val="es-ES_tradnl"/>
          </w:rPr>
          <w:t>con el sistema</w:t>
        </w:r>
      </w:ins>
      <w:r w:rsidRPr="00D51870">
        <w:rPr>
          <w:lang w:val="es-ES_tradnl"/>
        </w:rPr>
        <w:t xml:space="preserve"> sistema</w:t>
      </w:r>
      <w:ins w:id="119" w:author="Francisco José Jaime" w:date="2023-08-15T19:25:00Z">
        <w:r w:rsidR="009804C8">
          <w:rPr>
            <w:lang w:val="es-ES_tradnl"/>
          </w:rPr>
          <w:t xml:space="preserve"> bajo desarrollo</w:t>
        </w:r>
      </w:ins>
      <w:del w:id="120" w:author="Francisco José Jaime" w:date="2023-08-15T19:25:00Z">
        <w:r w:rsidRPr="00D51870" w:rsidDel="009804C8">
          <w:rPr>
            <w:lang w:val="es-ES_tradnl"/>
          </w:rPr>
          <w:delText>, y las interacciones que hay entre ellos para especificar el comportamiento entre el actor y el sistema</w:delText>
        </w:r>
      </w:del>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70533E90"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del w:id="121" w:author="Francisco José Jaime" w:date="2023-08-15T19:26:00Z">
        <w:r w:rsidR="00ED1A5E" w:rsidRPr="00D51870" w:rsidDel="009804C8">
          <w:rPr>
            <w:lang w:val="es-ES_tradnl"/>
          </w:rPr>
          <w:delText>cual se denotarán</w:delText>
        </w:r>
      </w:del>
      <w:ins w:id="122" w:author="Francisco José Jaime" w:date="2023-08-15T19:26:00Z">
        <w:r w:rsidR="009804C8">
          <w:rPr>
            <w:lang w:val="es-ES_tradnl"/>
          </w:rPr>
          <w:t>que aparecerán algunas</w:t>
        </w:r>
      </w:ins>
      <w:r w:rsidR="00ED1A5E" w:rsidRPr="00D51870">
        <w:rPr>
          <w:lang w:val="es-ES_tradnl"/>
        </w:rPr>
        <w:t xml:space="preserve"> repeticiones en algunos de ellos, especificando </w:t>
      </w:r>
      <w:ins w:id="123" w:author="Francisco José Jaime" w:date="2023-08-15T19:26:00Z">
        <w:r w:rsidR="009804C8">
          <w:rPr>
            <w:lang w:val="es-ES_tradnl"/>
          </w:rPr>
          <w:t xml:space="preserve">para cada caso de uso </w:t>
        </w:r>
      </w:ins>
      <w:del w:id="124" w:author="Francisco José Jaime" w:date="2023-08-15T19:26:00Z">
        <w:r w:rsidR="00ED1A5E" w:rsidRPr="00D51870" w:rsidDel="009804C8">
          <w:rPr>
            <w:lang w:val="es-ES_tradnl"/>
          </w:rPr>
          <w:delText xml:space="preserve">el </w:delText>
        </w:r>
      </w:del>
      <w:ins w:id="125" w:author="Francisco José Jaime" w:date="2023-08-15T19:26:00Z">
        <w:r w:rsidR="009804C8">
          <w:rPr>
            <w:lang w:val="es-ES_tradnl"/>
          </w:rPr>
          <w:t>su</w:t>
        </w:r>
        <w:r w:rsidR="009804C8" w:rsidRPr="00D51870">
          <w:rPr>
            <w:lang w:val="es-ES_tradnl"/>
          </w:rPr>
          <w:t xml:space="preserve"> </w:t>
        </w:r>
      </w:ins>
      <w:r w:rsidR="00ED1A5E" w:rsidRPr="00D51870">
        <w:rPr>
          <w:lang w:val="es-ES_tradnl"/>
        </w:rPr>
        <w:t xml:space="preserve">escenario principal, precondiciones, </w:t>
      </w:r>
      <w:r w:rsidR="00EB307C" w:rsidRPr="00D51870">
        <w:rPr>
          <w:lang w:val="es-ES_tradnl"/>
        </w:rPr>
        <w:t>postcondiciones</w:t>
      </w:r>
      <w:del w:id="126" w:author="Francisco José Jaime" w:date="2023-08-15T19:26:00Z">
        <w:r w:rsidR="00ED1A5E" w:rsidRPr="00D51870" w:rsidDel="009804C8">
          <w:rPr>
            <w:lang w:val="es-ES_tradnl"/>
          </w:rPr>
          <w:delText>,</w:delText>
        </w:r>
      </w:del>
      <w:r w:rsidR="00ED1A5E" w:rsidRPr="00D51870">
        <w:rPr>
          <w:lang w:val="es-ES_tradnl"/>
        </w:rPr>
        <w:t xml:space="preserve"> y un </w:t>
      </w:r>
      <w:del w:id="127" w:author="Francisco José Jaime" w:date="2023-08-15T19:27:00Z">
        <w:r w:rsidR="00ED1A5E" w:rsidRPr="00D51870" w:rsidDel="009804C8">
          <w:rPr>
            <w:lang w:val="es-ES_tradnl"/>
          </w:rPr>
          <w:delText xml:space="preserve">caso </w:delText>
        </w:r>
      </w:del>
      <w:ins w:id="128" w:author="Francisco José Jaime" w:date="2023-08-15T19:27:00Z">
        <w:r w:rsidR="009804C8">
          <w:rPr>
            <w:lang w:val="es-ES_tradnl"/>
          </w:rPr>
          <w:t>escenario</w:t>
        </w:r>
        <w:r w:rsidR="009804C8" w:rsidRPr="00D51870">
          <w:rPr>
            <w:lang w:val="es-ES_tradnl"/>
          </w:rPr>
          <w:t xml:space="preserve"> </w:t>
        </w:r>
      </w:ins>
      <w:r w:rsidR="00ED1A5E" w:rsidRPr="00D51870">
        <w:rPr>
          <w:lang w:val="es-ES_tradnl"/>
        </w:rPr>
        <w:t xml:space="preserve">alternativo </w:t>
      </w:r>
      <w:del w:id="129" w:author="Francisco José Jaime" w:date="2023-08-15T19:27:00Z">
        <w:r w:rsidR="00ED1A5E" w:rsidRPr="00D51870" w:rsidDel="009804C8">
          <w:rPr>
            <w:lang w:val="es-ES_tradnl"/>
          </w:rPr>
          <w:delText>si s</w:delText>
        </w:r>
        <w:r w:rsidR="00EB307C" w:rsidRPr="00D51870" w:rsidDel="009804C8">
          <w:rPr>
            <w:lang w:val="es-ES_tradnl"/>
          </w:rPr>
          <w:delText>e considera que es apropiado llevarlo</w:delText>
        </w:r>
      </w:del>
      <w:ins w:id="130" w:author="Francisco José Jaime" w:date="2023-08-15T19:27:00Z">
        <w:r w:rsidR="009804C8">
          <w:rPr>
            <w:lang w:val="es-ES_tradnl"/>
          </w:rPr>
          <w:t xml:space="preserve">en los casos que se considere apropiado por la </w:t>
        </w:r>
        <w:r w:rsidR="009804C8">
          <w:rPr>
            <w:lang w:val="es-ES_tradnl"/>
          </w:rPr>
          <w:lastRenderedPageBreak/>
          <w:t>relevancia/complejidad del caso de uso</w:t>
        </w:r>
      </w:ins>
      <w:r w:rsidR="00ED1A5E" w:rsidRPr="00D51870">
        <w:rPr>
          <w:lang w:val="es-ES_tradnl"/>
        </w:rPr>
        <w:t>.</w:t>
      </w:r>
      <w:r w:rsidR="00EB307C" w:rsidRPr="00D51870">
        <w:rPr>
          <w:lang w:val="es-ES_tradnl"/>
        </w:rPr>
        <w:t xml:space="preserve"> </w:t>
      </w:r>
      <w:del w:id="131" w:author="Francisco José Jaime" w:date="2023-08-15T19:28:00Z">
        <w:r w:rsidR="00EB307C" w:rsidRPr="00D51870" w:rsidDel="009804C8">
          <w:rPr>
            <w:lang w:val="es-ES_tradnl"/>
          </w:rPr>
          <w:delText>En caso de que haya más de un escenario principal</w:delText>
        </w:r>
        <w:r w:rsidR="004F593C" w:rsidRPr="00D51870" w:rsidDel="009804C8">
          <w:rPr>
            <w:lang w:val="es-ES_tradnl"/>
          </w:rPr>
          <w:delText xml:space="preserve"> o alternativo</w:delText>
        </w:r>
        <w:r w:rsidR="00EB307C" w:rsidRPr="00D51870" w:rsidDel="009804C8">
          <w:rPr>
            <w:lang w:val="es-ES_tradnl"/>
          </w:rPr>
          <w:delText xml:space="preserve">, se procede a escoger solamente uno de ellos </w:delText>
        </w:r>
        <w:r w:rsidR="00D41E8C" w:rsidRPr="00D51870" w:rsidDel="009804C8">
          <w:rPr>
            <w:lang w:val="es-ES_tradnl"/>
          </w:rPr>
          <w:delText>siendo la</w:delText>
        </w:r>
        <w:r w:rsidR="00EB307C" w:rsidRPr="00D51870" w:rsidDel="009804C8">
          <w:rPr>
            <w:lang w:val="es-ES_tradnl"/>
          </w:rPr>
          <w:delText xml:space="preserve"> acción que se dé con más frecuencia</w:delText>
        </w:r>
      </w:del>
      <w:ins w:id="132" w:author="Francisco José Jaime" w:date="2023-08-15T19:28:00Z">
        <w:r w:rsidR="009804C8">
          <w:rPr>
            <w:lang w:val="es-ES_tradnl"/>
          </w:rPr>
          <w:t>Co</w:t>
        </w:r>
      </w:ins>
      <w:ins w:id="133" w:author="Francisco José Jaime" w:date="2023-08-15T19:29:00Z">
        <w:r w:rsidR="00AD175E">
          <w:rPr>
            <w:lang w:val="es-ES_tradnl"/>
          </w:rPr>
          <w:t>n</w:t>
        </w:r>
      </w:ins>
      <w:ins w:id="134" w:author="Francisco José Jaime" w:date="2023-08-15T19:28:00Z">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 xml:space="preserve">tiene lugar en la mayoría de las ocasiones que ocurre </w:t>
        </w:r>
      </w:ins>
      <w:ins w:id="135" w:author="Francisco José Jaime" w:date="2023-08-15T19:29:00Z">
        <w:r w:rsidR="00AD175E">
          <w:rPr>
            <w:lang w:val="es-ES_tradnl"/>
          </w:rPr>
          <w:t>dicho</w:t>
        </w:r>
      </w:ins>
      <w:ins w:id="136" w:author="Francisco José Jaime" w:date="2023-08-15T19:28:00Z">
        <w:r w:rsidR="00AD175E">
          <w:rPr>
            <w:lang w:val="es-ES_tradnl"/>
          </w:rPr>
          <w:t xml:space="preserve"> caso de uso</w:t>
        </w:r>
      </w:ins>
      <w:r w:rsidR="00EB307C" w:rsidRPr="00D51870">
        <w:rPr>
          <w:lang w:val="es-ES_tradnl"/>
        </w:rPr>
        <w:t>. También cabe la posibilidad de que algún caso de uso no precise de precondiciones</w:t>
      </w:r>
      <w:del w:id="137" w:author="Francisco José Jaime" w:date="2023-08-15T19:29:00Z">
        <w:r w:rsidR="00E12A46" w:rsidRPr="00D51870" w:rsidDel="00AD175E">
          <w:rPr>
            <w:lang w:val="es-ES_tradnl"/>
          </w:rPr>
          <w:delText>,</w:delText>
        </w:r>
      </w:del>
      <w:r w:rsidR="00E12A46" w:rsidRPr="00D51870">
        <w:rPr>
          <w:lang w:val="es-ES_tradnl"/>
        </w:rPr>
        <w:t xml:space="preserve"> </w:t>
      </w:r>
      <w:ins w:id="138" w:author="Francisco José Jaime" w:date="2023-08-15T19:29:00Z">
        <w:r w:rsidR="00AD175E">
          <w:rPr>
            <w:lang w:val="es-ES_tradnl"/>
          </w:rPr>
          <w:t>o</w:t>
        </w:r>
      </w:ins>
      <w:del w:id="139" w:author="Francisco José Jaime" w:date="2023-08-15T19:29:00Z">
        <w:r w:rsidR="00E12A46" w:rsidRPr="00D51870" w:rsidDel="00AD175E">
          <w:rPr>
            <w:lang w:val="es-ES_tradnl"/>
          </w:rPr>
          <w:delText>y</w:delText>
        </w:r>
      </w:del>
      <w:r w:rsidR="00E12A46" w:rsidRPr="00D51870">
        <w:rPr>
          <w:lang w:val="es-ES_tradnl"/>
        </w:rPr>
        <w:t xml:space="preserve"> de </w:t>
      </w:r>
      <w:del w:id="140" w:author="Francisco José Jaime" w:date="2023-08-15T19:29:00Z">
        <w:r w:rsidR="00E12A46" w:rsidRPr="00D51870" w:rsidDel="00AD175E">
          <w:rPr>
            <w:lang w:val="es-ES_tradnl"/>
          </w:rPr>
          <w:delText xml:space="preserve">la misma forma con el </w:delText>
        </w:r>
      </w:del>
      <w:r w:rsidR="00E12A46" w:rsidRPr="00D51870">
        <w:rPr>
          <w:lang w:val="es-ES_tradnl"/>
        </w:rPr>
        <w:t>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141" w:name="_Toc142585173"/>
      <w:r w:rsidRPr="00D51870">
        <w:rPr>
          <w:lang w:val="es-ES_tradnl"/>
        </w:rPr>
        <w:t>3.2.1 Administrador</w:t>
      </w:r>
      <w:bookmarkEnd w:id="141"/>
    </w:p>
    <w:p w14:paraId="0772CAA6" w14:textId="77777777" w:rsidR="00144642" w:rsidRPr="00D51870" w:rsidRDefault="00144642" w:rsidP="00A911FA">
      <w:pPr>
        <w:rPr>
          <w:lang w:val="es-ES_tradnl"/>
        </w:rPr>
      </w:pPr>
    </w:p>
    <w:p w14:paraId="48F8F3B0" w14:textId="489B9B89"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Figura 6</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ins w:id="142" w:author="Francisco José Jaime" w:date="2023-08-15T19:30:00Z">
        <w:r w:rsidR="00AD175E">
          <w:rPr>
            <w:lang w:val="es-ES_tradnl"/>
          </w:rPr>
          <w:t xml:space="preserve"> (siempre que se da el primero, también se da el segundo)</w:t>
        </w:r>
      </w:ins>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EB13F9" w:rsidRPr="00D51870">
        <w:rPr>
          <w:i/>
          <w:iCs/>
          <w:lang w:val="es-ES_tradnl"/>
        </w:rPr>
        <w:t>Figura 7</w:t>
      </w:r>
      <w:r w:rsidR="00144642" w:rsidRPr="00D51870">
        <w:rPr>
          <w:lang w:val="es-ES_tradnl"/>
        </w:rPr>
        <w:t>:</w:t>
      </w:r>
    </w:p>
    <w:p w14:paraId="15035210" w14:textId="57630989" w:rsidR="00144642" w:rsidRPr="00D51870" w:rsidRDefault="002F0F8F" w:rsidP="002F0F8F">
      <w:pPr>
        <w:spacing w:line="360" w:lineRule="auto"/>
        <w:rPr>
          <w:lang w:val="es-ES_tradnl"/>
        </w:rPr>
      </w:pPr>
      <w:commentRangeStart w:id="143"/>
      <w:r w:rsidRPr="00D51870">
        <w:rPr>
          <w:lang w:val="es-ES_tradnl"/>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commentRangeEnd w:id="143"/>
      <w:r w:rsidR="00AD175E">
        <w:rPr>
          <w:rStyle w:val="Refdecomentario"/>
        </w:rPr>
        <w:commentReference w:id="143"/>
      </w:r>
    </w:p>
    <w:p w14:paraId="5FA69BF5" w14:textId="6CCFC5DB" w:rsidR="00144642" w:rsidRPr="00D51870" w:rsidRDefault="00144642" w:rsidP="0014464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6</w:t>
      </w:r>
      <w:r w:rsidRPr="00D51870">
        <w:rPr>
          <w:i/>
          <w:iCs w:val="0"/>
          <w:lang w:val="es-ES_tradnl"/>
        </w:rPr>
        <w:fldChar w:fldCharType="end"/>
      </w:r>
      <w:r w:rsidRPr="00D51870">
        <w:rPr>
          <w:i/>
          <w:iCs w:val="0"/>
          <w:lang w:val="es-ES_tradnl"/>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elimina toda 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lastRenderedPageBreak/>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satisfactoriamente, pasando de </w:t>
            </w:r>
            <w:r w:rsidRPr="00D51870">
              <w:rPr>
                <w:lang w:val="es-ES_tradnl"/>
              </w:rPr>
              <w:lastRenderedPageBreak/>
              <w:t>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haber tecleado </w:t>
            </w:r>
            <w:r w:rsidR="0084430A" w:rsidRPr="00D51870">
              <w:rPr>
                <w:lang w:val="es-ES_tradnl"/>
              </w:rPr>
              <w:lastRenderedPageBreak/>
              <w:t>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2. El sistema muestra el </w:t>
            </w:r>
            <w:r w:rsidRPr="00D51870">
              <w:rPr>
                <w:lang w:val="es-ES_tradnl"/>
              </w:rPr>
              <w:lastRenderedPageBreak/>
              <w:t>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rellenada y 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comprueba los 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dándole acceso a la plataforma </w:t>
            </w:r>
            <w:r w:rsidRPr="00D51870">
              <w:rPr>
                <w:lang w:val="es-ES_tradnl"/>
              </w:rPr>
              <w:lastRenderedPageBreak/>
              <w:t>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1. El usuario comprueba los datos enviados del </w:t>
            </w:r>
            <w:r w:rsidRPr="00D51870">
              <w:rPr>
                <w:lang w:val="es-ES_tradnl"/>
              </w:rPr>
              <w:lastRenderedPageBreak/>
              <w:t>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La solicitud es resuelta por el administrador.</w:t>
            </w:r>
          </w:p>
        </w:tc>
        <w:tc>
          <w:tcPr>
            <w:tcW w:w="1676" w:type="dxa"/>
          </w:tcPr>
          <w:p w14:paraId="257C7FAB" w14:textId="10B93166" w:rsidR="00EA62CC" w:rsidRPr="00D51870" w:rsidRDefault="009479DA" w:rsidP="00254DFE">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717A4A7A" w14:textId="4A00D151" w:rsidR="00DE51DA" w:rsidRPr="00D51870" w:rsidRDefault="00254DFE" w:rsidP="00B73A2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7</w:t>
      </w:r>
      <w:r w:rsidRPr="00D51870">
        <w:rPr>
          <w:i/>
          <w:iCs w:val="0"/>
          <w:lang w:val="es-ES_tradnl"/>
        </w:rPr>
        <w:fldChar w:fldCharType="end"/>
      </w:r>
      <w:r w:rsidRPr="00D51870">
        <w:rPr>
          <w:i/>
          <w:iCs w:val="0"/>
          <w:lang w:val="es-ES_tradnl"/>
        </w:rPr>
        <w:t>. Casos de uso del administrador.</w:t>
      </w:r>
    </w:p>
    <w:p w14:paraId="6C29B0F9" w14:textId="77777777" w:rsidR="00B73A20" w:rsidRPr="00D51870" w:rsidRDefault="00B73A20" w:rsidP="00B73A20">
      <w:pPr>
        <w:rPr>
          <w:lang w:val="es-ES_tradnl"/>
        </w:rPr>
      </w:pPr>
    </w:p>
    <w:p w14:paraId="3AEEA86B" w14:textId="77777777" w:rsidR="00DE51DA" w:rsidRPr="00D51870" w:rsidRDefault="00DE51DA" w:rsidP="00DE51DA">
      <w:pPr>
        <w:pStyle w:val="Subcapitulo-Hijo"/>
        <w:rPr>
          <w:lang w:val="es-ES_tradnl"/>
        </w:rPr>
      </w:pPr>
      <w:bookmarkStart w:id="144" w:name="_Toc142585174"/>
      <w:r w:rsidRPr="00D51870">
        <w:rPr>
          <w:lang w:val="es-ES_tradnl"/>
        </w:rPr>
        <w:t>3.2.2 Comercio</w:t>
      </w:r>
      <w:bookmarkEnd w:id="144"/>
    </w:p>
    <w:p w14:paraId="0CD2E2D8" w14:textId="77777777" w:rsidR="00DE51DA" w:rsidRPr="00D51870" w:rsidRDefault="00DE51DA" w:rsidP="00043388">
      <w:pPr>
        <w:rPr>
          <w:lang w:val="es-ES_tradnl"/>
        </w:rPr>
      </w:pPr>
    </w:p>
    <w:p w14:paraId="48940389" w14:textId="06414EFD"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ins w:id="145" w:author="Francisco José Jaime" w:date="2023-08-15T19:34:00Z">
        <w:r w:rsidR="00AD175E">
          <w:rPr>
            <w:lang w:val="es-ES_tradnl"/>
          </w:rPr>
          <w:t xml:space="preserve">a </w:t>
        </w:r>
      </w:ins>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EB13F9" w:rsidRPr="00D51870">
        <w:rPr>
          <w:i/>
          <w:iCs/>
          <w:lang w:val="es-ES_tradnl"/>
        </w:rPr>
        <w:t xml:space="preserve">Figura </w:t>
      </w:r>
      <w:r w:rsidR="00630C98" w:rsidRPr="00D51870">
        <w:rPr>
          <w:i/>
          <w:iCs/>
          <w:lang w:val="es-ES_tradnl"/>
        </w:rPr>
        <w:t>8</w:t>
      </w:r>
      <w:del w:id="146" w:author="Francisco José Jaime" w:date="2023-08-15T19:35:00Z">
        <w:r w:rsidR="00630C98" w:rsidRPr="00D51870" w:rsidDel="00AD175E">
          <w:rPr>
            <w:i/>
            <w:iCs/>
            <w:lang w:val="es-ES_tradnl"/>
          </w:rPr>
          <w:delText>,</w:delText>
        </w:r>
      </w:del>
      <w:r w:rsidR="00630C98" w:rsidRPr="00D51870">
        <w:rPr>
          <w:i/>
          <w:iCs/>
          <w:lang w:val="es-ES_tradnl"/>
        </w:rPr>
        <w:t xml:space="preserve"> </w:t>
      </w:r>
      <w:del w:id="147" w:author="Francisco José Jaime" w:date="2023-08-15T19:35:00Z">
        <w:r w:rsidR="00630C98" w:rsidRPr="00D51870" w:rsidDel="00AD175E">
          <w:rPr>
            <w:lang w:val="es-ES_tradnl"/>
          </w:rPr>
          <w:delText xml:space="preserve">procedente </w:delText>
        </w:r>
      </w:del>
      <w:ins w:id="148" w:author="Francisco José Jaime" w:date="2023-08-15T19:35:00Z">
        <w:r w:rsidR="00AD175E">
          <w:rPr>
            <w:lang w:val="es-ES_tradnl"/>
          </w:rPr>
          <w:t>(realizada con</w:t>
        </w:r>
        <w:r w:rsidR="00AD175E" w:rsidRPr="00D51870">
          <w:rPr>
            <w:lang w:val="es-ES_tradnl"/>
          </w:rPr>
          <w:t xml:space="preserve"> </w:t>
        </w:r>
        <w:r w:rsidR="00AD175E">
          <w:rPr>
            <w:lang w:val="es-ES_tradnl"/>
          </w:rPr>
          <w:t xml:space="preserve">la herramienta </w:t>
        </w:r>
      </w:ins>
      <w:del w:id="149" w:author="Francisco José Jaime" w:date="2023-08-15T19:35:00Z">
        <w:r w:rsidR="00630C98" w:rsidRPr="00D51870" w:rsidDel="00AD175E">
          <w:rPr>
            <w:lang w:val="es-ES_tradnl"/>
          </w:rPr>
          <w:delText xml:space="preserve">de </w:delText>
        </w:r>
      </w:del>
      <w:r w:rsidR="00630C98" w:rsidRPr="00D51870">
        <w:rPr>
          <w:lang w:val="es-ES_tradnl"/>
        </w:rPr>
        <w:t>Visual Paradigm</w:t>
      </w:r>
      <w:ins w:id="150" w:author="Francisco José Jaime" w:date="2023-08-15T19:35:00Z">
        <w:r w:rsidR="00AD175E">
          <w:rPr>
            <w:lang w:val="es-ES_tradnl"/>
          </w:rPr>
          <w:t>)</w:t>
        </w:r>
      </w:ins>
      <w:ins w:id="151" w:author="Francisco José Jaime" w:date="2023-08-15T19:36:00Z">
        <w:r w:rsidR="00AD175E">
          <w:rPr>
            <w:lang w:val="es-ES_tradnl"/>
          </w:rPr>
          <w:t>.</w:t>
        </w:r>
      </w:ins>
      <w:del w:id="152" w:author="Francisco José Jaime" w:date="2023-08-15T19:36:00Z">
        <w:r w:rsidR="00081B9F" w:rsidRPr="00D51870" w:rsidDel="00AD175E">
          <w:rPr>
            <w:lang w:val="es-ES_tradnl"/>
          </w:rPr>
          <w:delText>,</w:delText>
        </w:r>
      </w:del>
      <w:r w:rsidR="00081B9F" w:rsidRPr="00D51870">
        <w:rPr>
          <w:lang w:val="es-ES_tradnl"/>
        </w:rPr>
        <w:t xml:space="preserve"> </w:t>
      </w:r>
      <w:del w:id="153" w:author="Francisco José Jaime" w:date="2023-08-15T19:36:00Z">
        <w:r w:rsidR="00081B9F" w:rsidRPr="00D51870" w:rsidDel="00AD175E">
          <w:rPr>
            <w:lang w:val="es-ES_tradnl"/>
          </w:rPr>
          <w:delText>donde en l</w:delText>
        </w:r>
      </w:del>
      <w:ins w:id="154" w:author="Francisco José Jaime" w:date="2023-08-15T19:36:00Z">
        <w:r w:rsidR="00AD175E">
          <w:rPr>
            <w:lang w:val="es-ES_tradnl"/>
          </w:rPr>
          <w:t>L</w:t>
        </w:r>
      </w:ins>
      <w:r w:rsidR="00081B9F" w:rsidRPr="00D51870">
        <w:rPr>
          <w:lang w:val="es-ES_tradnl"/>
        </w:rPr>
        <w:t xml:space="preserve">a </w:t>
      </w:r>
      <w:commentRangeStart w:id="155"/>
      <w:r w:rsidR="00081B9F" w:rsidRPr="00D51870">
        <w:rPr>
          <w:i/>
          <w:iCs/>
          <w:lang w:val="es-ES_tradnl"/>
        </w:rPr>
        <w:t>Figura 9</w:t>
      </w:r>
      <w:commentRangeEnd w:id="155"/>
      <w:r w:rsidR="00AD175E">
        <w:rPr>
          <w:rStyle w:val="Refdecomentario"/>
        </w:rPr>
        <w:commentReference w:id="155"/>
      </w:r>
      <w:r w:rsidR="00081B9F" w:rsidRPr="00D51870">
        <w:rPr>
          <w:lang w:val="es-ES_tradnl"/>
        </w:rPr>
        <w:t xml:space="preserve"> </w:t>
      </w:r>
      <w:del w:id="156" w:author="Francisco José Jaime" w:date="2023-08-15T19:36:00Z">
        <w:r w:rsidR="00081B9F" w:rsidRPr="00D51870" w:rsidDel="00AD175E">
          <w:rPr>
            <w:lang w:val="es-ES_tradnl"/>
          </w:rPr>
          <w:delText xml:space="preserve">se </w:delText>
        </w:r>
      </w:del>
      <w:r w:rsidR="00081B9F" w:rsidRPr="00D51870">
        <w:rPr>
          <w:lang w:val="es-ES_tradnl"/>
        </w:rPr>
        <w:t xml:space="preserve">detalla cada uno de los casos de uso </w:t>
      </w:r>
      <w:ins w:id="157" w:author="Francisco José Jaime" w:date="2023-08-15T19:36:00Z">
        <w:r w:rsidR="00AD175E">
          <w:rPr>
            <w:lang w:val="es-ES_tradnl"/>
          </w:rPr>
          <w:t>con</w:t>
        </w:r>
      </w:ins>
      <w:del w:id="158" w:author="Francisco José Jaime" w:date="2023-08-15T19:36:00Z">
        <w:r w:rsidR="00081B9F" w:rsidRPr="00D51870" w:rsidDel="00AD175E">
          <w:rPr>
            <w:lang w:val="es-ES_tradnl"/>
          </w:rPr>
          <w:delText>en</w:delText>
        </w:r>
      </w:del>
      <w:r w:rsidR="00081B9F" w:rsidRPr="00D51870">
        <w:rPr>
          <w:lang w:val="es-ES_tradnl"/>
        </w:rPr>
        <w:t xml:space="preserve"> l</w:t>
      </w:r>
      <w:ins w:id="159" w:author="Francisco José Jaime" w:date="2023-08-15T19:36:00Z">
        <w:r w:rsidR="00AD175E">
          <w:rPr>
            <w:lang w:val="es-ES_tradnl"/>
          </w:rPr>
          <w:t>o</w:t>
        </w:r>
      </w:ins>
      <w:del w:id="160" w:author="Francisco José Jaime" w:date="2023-08-15T19:36:00Z">
        <w:r w:rsidR="00081B9F" w:rsidRPr="00D51870" w:rsidDel="00AD175E">
          <w:rPr>
            <w:lang w:val="es-ES_tradnl"/>
          </w:rPr>
          <w:delText>a</w:delText>
        </w:r>
      </w:del>
      <w:r w:rsidR="00081B9F" w:rsidRPr="00D51870">
        <w:rPr>
          <w:lang w:val="es-ES_tradnl"/>
        </w:rPr>
        <w:t xml:space="preserve">s que interactúa el </w:t>
      </w:r>
      <w:del w:id="161" w:author="Francisco José Jaime" w:date="2023-08-15T19:36:00Z">
        <w:r w:rsidR="00081B9F" w:rsidRPr="00D51870" w:rsidDel="00AD175E">
          <w:rPr>
            <w:lang w:val="es-ES_tradnl"/>
          </w:rPr>
          <w:delText xml:space="preserve">usuario </w:delText>
        </w:r>
      </w:del>
      <w:ins w:id="162" w:author="Francisco José Jaime" w:date="2023-08-15T19:36:00Z">
        <w:r w:rsidR="00AD175E">
          <w:rPr>
            <w:lang w:val="es-ES_tradnl"/>
          </w:rPr>
          <w:t>actor</w:t>
        </w:r>
        <w:r w:rsidR="00AD175E" w:rsidRPr="00D51870">
          <w:rPr>
            <w:lang w:val="es-ES_tradnl"/>
          </w:rPr>
          <w:t xml:space="preserve"> </w:t>
        </w:r>
      </w:ins>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35163E60"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8</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163"/>
            <w:r w:rsidRPr="00D51870">
              <w:rPr>
                <w:lang w:val="es-ES_tradnl"/>
              </w:rPr>
              <w:lastRenderedPageBreak/>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163"/>
            <w:r w:rsidR="00F41526">
              <w:rPr>
                <w:rStyle w:val="Refdecomentario"/>
              </w:rPr>
              <w:commentReference w:id="163"/>
            </w:r>
          </w:p>
        </w:tc>
      </w:tr>
    </w:tbl>
    <w:p w14:paraId="50D7766B" w14:textId="55ED1165" w:rsidR="00E86FBC" w:rsidRPr="00D51870" w:rsidRDefault="00EB13F9" w:rsidP="00EB13F9">
      <w:pPr>
        <w:pStyle w:val="Descripcin"/>
        <w:rPr>
          <w:lang w:val="es-ES_tradnl"/>
        </w:rPr>
      </w:pPr>
      <w:r w:rsidRPr="00D51870">
        <w:rPr>
          <w:lang w:val="es-ES_tradnl"/>
        </w:rPr>
        <w:t xml:space="preserve">Figura </w:t>
      </w:r>
      <w:r w:rsidRPr="00D51870">
        <w:rPr>
          <w:lang w:val="es-ES_tradnl"/>
        </w:rPr>
        <w:fldChar w:fldCharType="begin"/>
      </w:r>
      <w:r w:rsidRPr="00D51870">
        <w:rPr>
          <w:lang w:val="es-ES_tradnl"/>
        </w:rPr>
        <w:instrText xml:space="preserve"> SEQ Figura \* ARABIC </w:instrText>
      </w:r>
      <w:r w:rsidRPr="00D51870">
        <w:rPr>
          <w:lang w:val="es-ES_tradnl"/>
        </w:rPr>
        <w:fldChar w:fldCharType="separate"/>
      </w:r>
      <w:r w:rsidR="005A1542" w:rsidRPr="00D51870">
        <w:rPr>
          <w:lang w:val="es-ES_tradnl"/>
        </w:rPr>
        <w:t>9</w:t>
      </w:r>
      <w:r w:rsidRPr="00D51870">
        <w:rPr>
          <w:lang w:val="es-ES_tradnl"/>
        </w:rPr>
        <w:fldChar w:fldCharType="end"/>
      </w:r>
      <w:r w:rsidRPr="00D51870">
        <w:rPr>
          <w:lang w:val="es-ES_tradnl"/>
        </w:rPr>
        <w:t>. Casos de uso del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164" w:name="_Toc142585175"/>
      <w:r w:rsidRPr="00D51870">
        <w:rPr>
          <w:lang w:val="es-ES_tradnl"/>
        </w:rPr>
        <w:lastRenderedPageBreak/>
        <w:t>3.2.3 Cliente</w:t>
      </w:r>
      <w:bookmarkEnd w:id="164"/>
    </w:p>
    <w:p w14:paraId="000DA20C" w14:textId="77777777" w:rsidR="001C2ACF" w:rsidRPr="00D51870" w:rsidRDefault="001C2ACF" w:rsidP="001C2ACF">
      <w:pPr>
        <w:rPr>
          <w:lang w:val="es-ES_tradnl"/>
        </w:rPr>
      </w:pPr>
    </w:p>
    <w:p w14:paraId="2C1BD859" w14:textId="2CB4B459"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se detallan los casos de uso en los que el cliente participa, así como las figuras 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4F9BC045"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10</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B47BC9">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7FD93172" w14:textId="485B3778" w:rsidR="0055582F" w:rsidRPr="00D51870" w:rsidRDefault="00B47BC9" w:rsidP="00B47BC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11</w:t>
      </w:r>
      <w:r w:rsidRPr="00D51870">
        <w:rPr>
          <w:i/>
          <w:iCs w:val="0"/>
          <w:lang w:val="es-ES_tradnl"/>
        </w:rPr>
        <w:fldChar w:fldCharType="end"/>
      </w:r>
      <w:r w:rsidRPr="00D51870">
        <w:rPr>
          <w:i/>
          <w:iCs w:val="0"/>
          <w:lang w:val="es-ES_tradnl"/>
        </w:rPr>
        <w:t>. Casos de uso del cliente</w:t>
      </w:r>
    </w:p>
    <w:p w14:paraId="37012C6B" w14:textId="77777777" w:rsidR="00B47BC9" w:rsidRPr="00D51870" w:rsidRDefault="00B47BC9" w:rsidP="00B47BC9">
      <w:pPr>
        <w:rPr>
          <w:lang w:val="es-ES_tradnl"/>
        </w:rPr>
      </w:pP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165" w:name="_Toc142585176"/>
      <w:r w:rsidRPr="00D51870">
        <w:rPr>
          <w:lang w:val="es-ES_tradnl"/>
        </w:rPr>
        <w:t>3.2.4 Anónimo</w:t>
      </w:r>
      <w:bookmarkEnd w:id="165"/>
    </w:p>
    <w:p w14:paraId="7FDC55E6" w14:textId="77777777" w:rsidR="00B47BC9" w:rsidRPr="00D51870" w:rsidRDefault="00B47BC9" w:rsidP="00B47BC9">
      <w:pPr>
        <w:rPr>
          <w:lang w:val="es-ES_tradnl"/>
        </w:rPr>
      </w:pPr>
    </w:p>
    <w:p w14:paraId="4B054296" w14:textId="131AFB43" w:rsidR="00BE5B49" w:rsidRPr="00D51870" w:rsidRDefault="00B47BC9" w:rsidP="00BE5B49">
      <w:pPr>
        <w:spacing w:line="360" w:lineRule="auto"/>
        <w:jc w:val="both"/>
        <w:rPr>
          <w:i/>
          <w:iCs/>
          <w:lang w:val="es-ES_tradnl"/>
        </w:rPr>
      </w:pPr>
      <w:commentRangeStart w:id="166"/>
      <w:r w:rsidRPr="00D51870">
        <w:rPr>
          <w:lang w:val="es-ES_tradnl"/>
        </w:rPr>
        <w:t xml:space="preserve">Por último, se han descrito los casos de uso del usuario anónimo, </w:t>
      </w:r>
      <w:r w:rsidR="00DB52DA" w:rsidRPr="00D51870">
        <w:rPr>
          <w:lang w:val="es-ES_tradnl"/>
        </w:rPr>
        <w:t>donde se puede observar un diagrama más limpio debido a las funciones que caracteriza a este usuario a la búsqueda y visualización dentro de la plataforma</w:t>
      </w:r>
      <w:commentRangeEnd w:id="166"/>
      <w:r w:rsidR="00F41526">
        <w:rPr>
          <w:rStyle w:val="Refdecomentario"/>
        </w:rPr>
        <w:commentReference w:id="166"/>
      </w:r>
      <w:r w:rsidRPr="00D51870">
        <w:rPr>
          <w:lang w:val="es-ES_tradnl"/>
        </w:rPr>
        <w:t xml:space="preserve">.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las </w:t>
      </w:r>
      <w:r w:rsidR="00BE5B49" w:rsidRPr="00D51870">
        <w:rPr>
          <w:i/>
          <w:iCs/>
          <w:lang w:val="es-ES_tradnl"/>
        </w:rPr>
        <w:t>figuras 12 y 13</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73D4307E"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" stroked="f">
                <v:textbox style="mso-fit-shape-to-text:t" inset="0,0,0,0">
                  <w:txbxContent>
                    <w:p w14:paraId="7C8D9216" w14:textId="73D4307E"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verifica si el 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Muestra un mensaje de error informando de que el comercio no </w:t>
            </w:r>
            <w:r w:rsidRPr="00D51870">
              <w:rPr>
                <w:lang w:val="es-ES_tradnl"/>
              </w:rPr>
              <w:lastRenderedPageBreak/>
              <w:t>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lastRenderedPageBreak/>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sistema almacena los datos </w:t>
            </w:r>
            <w:r w:rsidRPr="00D51870">
              <w:rPr>
                <w:lang w:val="es-ES_tradnl"/>
              </w:rPr>
              <w:lastRenderedPageBreak/>
              <w:t>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Debe haber accedido al comercio, visualizarlo y posteriormente haber tecleado el </w:t>
            </w:r>
            <w:r w:rsidRPr="00D51870">
              <w:rPr>
                <w:lang w:val="es-ES_tradnl"/>
              </w:rPr>
              <w:lastRenderedPageBreak/>
              <w:t>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2DE6D3C4" w14:textId="54A8AAE9" w:rsidR="00B82053" w:rsidRPr="00D51870" w:rsidRDefault="00B82053" w:rsidP="00B8205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13</w:t>
      </w:r>
      <w:r w:rsidRPr="00D51870">
        <w:rPr>
          <w:i/>
          <w:iCs w:val="0"/>
          <w:lang w:val="es-ES_tradnl"/>
        </w:rPr>
        <w:fldChar w:fldCharType="end"/>
      </w:r>
      <w:r w:rsidRPr="00D51870">
        <w:rPr>
          <w:i/>
          <w:iCs w:val="0"/>
          <w:lang w:val="es-ES_tradnl"/>
        </w:rPr>
        <w:t>. Casos de uso del usuario anónimo.</w:t>
      </w:r>
    </w:p>
    <w:p w14:paraId="1CE9AE2C" w14:textId="77777777" w:rsidR="00CD19C1" w:rsidRPr="00D51870" w:rsidRDefault="00CD19C1" w:rsidP="00CD19C1">
      <w:pPr>
        <w:rPr>
          <w:lang w:val="es-ES_tradnl"/>
        </w:rPr>
      </w:pP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167" w:name="_Toc142585177"/>
      <w:r w:rsidRPr="00D51870">
        <w:rPr>
          <w:lang w:val="es-ES_tradnl"/>
        </w:rPr>
        <w:t>3.3 Diagramas de secuencia</w:t>
      </w:r>
      <w:bookmarkEnd w:id="167"/>
    </w:p>
    <w:p w14:paraId="267D683D" w14:textId="1B880076" w:rsidR="00D5001D" w:rsidRPr="00D51870" w:rsidRDefault="00CD19C1" w:rsidP="00D5001D">
      <w:pPr>
        <w:spacing w:line="360" w:lineRule="auto"/>
        <w:jc w:val="both"/>
        <w:rPr>
          <w:lang w:val="es-ES_tradnl"/>
        </w:rPr>
      </w:pPr>
      <w:r w:rsidRPr="00D51870">
        <w:rPr>
          <w:lang w:val="es-ES_tradnl"/>
        </w:rPr>
        <w:t xml:space="preserve">En este apartado se </w:t>
      </w:r>
      <w:del w:id="168" w:author="Francisco José Jaime" w:date="2023-08-16T08:33:00Z">
        <w:r w:rsidRPr="00D51870" w:rsidDel="00CF512D">
          <w:rPr>
            <w:lang w:val="es-ES_tradnl"/>
          </w:rPr>
          <w:delText>procede a</w:delText>
        </w:r>
        <w:r w:rsidR="00792D14" w:rsidRPr="00D51870" w:rsidDel="00CF512D">
          <w:rPr>
            <w:lang w:val="es-ES_tradnl"/>
          </w:rPr>
          <w:delText xml:space="preserve"> representar</w:delText>
        </w:r>
      </w:del>
      <w:ins w:id="169" w:author="Francisco José Jaime" w:date="2023-08-16T08:33:00Z">
        <w:r w:rsidR="00CF512D">
          <w:rPr>
            <w:lang w:val="es-ES_tradnl"/>
          </w:rPr>
          <w:t>abordan</w:t>
        </w:r>
      </w:ins>
      <w:r w:rsidR="00792D14" w:rsidRPr="00D51870">
        <w:rPr>
          <w:lang w:val="es-ES_tradnl"/>
        </w:rPr>
        <w:t xml:space="preserve"> los diagramas de secuencia realizados de la plataforma</w:t>
      </w:r>
      <w:ins w:id="170" w:author="Francisco José Jaime" w:date="2023-08-16T08:34:00Z">
        <w:r w:rsidR="00355901">
          <w:rPr>
            <w:lang w:val="es-ES_tradnl"/>
          </w:rPr>
          <w:t xml:space="preserve"> desarrollada</w:t>
        </w:r>
      </w:ins>
      <w:r w:rsidR="00792D14" w:rsidRPr="00D51870">
        <w:rPr>
          <w:lang w:val="es-ES_tradnl"/>
        </w:rPr>
        <w:t xml:space="preserve">. </w:t>
      </w:r>
      <w:del w:id="171" w:author="Francisco José Jaime" w:date="2023-08-16T08:35:00Z">
        <w:r w:rsidR="000A33C8" w:rsidRPr="00D51870" w:rsidDel="00355901">
          <w:rPr>
            <w:lang w:val="es-ES_tradnl"/>
          </w:rPr>
          <w:delText>Normalmente en un proyecto software se elabora</w:delText>
        </w:r>
      </w:del>
      <w:ins w:id="172" w:author="Francisco José Jaime" w:date="2023-08-16T08:35:00Z">
        <w:r w:rsidR="00355901">
          <w:rPr>
            <w:lang w:val="es-ES_tradnl"/>
          </w:rPr>
          <w:t>Inicialmente se planteó la posibilidad de elaborar</w:t>
        </w:r>
      </w:ins>
      <w:r w:rsidR="000A33C8" w:rsidRPr="00D51870">
        <w:rPr>
          <w:lang w:val="es-ES_tradnl"/>
        </w:rPr>
        <w:t xml:space="preserve"> un diagrama de secuencia por cada </w:t>
      </w:r>
      <w:ins w:id="173" w:author="Francisco José Jaime" w:date="2023-08-16T08:35:00Z">
        <w:r w:rsidR="00355901">
          <w:rPr>
            <w:lang w:val="es-ES_tradnl"/>
          </w:rPr>
          <w:t xml:space="preserve">escenario de </w:t>
        </w:r>
      </w:ins>
      <w:r w:rsidR="000A33C8" w:rsidRPr="00D51870">
        <w:rPr>
          <w:lang w:val="es-ES_tradnl"/>
        </w:rPr>
        <w:t>caso de uso, pero d</w:t>
      </w:r>
      <w:r w:rsidR="00792D14" w:rsidRPr="00D51870">
        <w:rPr>
          <w:lang w:val="es-ES_tradnl"/>
        </w:rPr>
        <w:t>ebido a la gran cantidad de casos de uso que se han elaborado</w:t>
      </w:r>
      <w:ins w:id="174" w:author="Francisco José Jaime" w:date="2023-08-16T08:36:00Z">
        <w:r w:rsidR="00355901">
          <w:rPr>
            <w:lang w:val="es-ES_tradnl"/>
          </w:rPr>
          <w:t>,</w:t>
        </w:r>
      </w:ins>
      <w:r w:rsidR="000A33C8" w:rsidRPr="00D51870">
        <w:rPr>
          <w:lang w:val="es-ES_tradnl"/>
        </w:rPr>
        <w:t xml:space="preserve"> </w:t>
      </w:r>
      <w:del w:id="175" w:author="Francisco José Jaime" w:date="2023-08-16T08:36:00Z">
        <w:r w:rsidR="000A33C8" w:rsidRPr="00D51870" w:rsidDel="00355901">
          <w:rPr>
            <w:lang w:val="es-ES_tradnl"/>
          </w:rPr>
          <w:delText>y al tiempo de elaboración que conlleva realizarlos</w:delText>
        </w:r>
      </w:del>
      <w:ins w:id="176" w:author="Francisco José Jaime" w:date="2023-08-16T08:36:00Z">
        <w:r w:rsidR="00355901">
          <w:rPr>
            <w:lang w:val="es-ES_tradnl"/>
          </w:rPr>
          <w:t>el coste de realización de todos estos diagramas no resulta viable</w:t>
        </w:r>
      </w:ins>
      <w:r w:rsidR="00792D14" w:rsidRPr="00D51870">
        <w:rPr>
          <w:lang w:val="es-ES_tradnl"/>
        </w:rPr>
        <w:t xml:space="preserve">, </w:t>
      </w:r>
      <w:ins w:id="177" w:author="Francisco José Jaime" w:date="2023-08-16T08:36:00Z">
        <w:r w:rsidR="00355901">
          <w:rPr>
            <w:lang w:val="es-ES_tradnl"/>
          </w:rPr>
          <w:t>a</w:t>
        </w:r>
      </w:ins>
      <w:ins w:id="178" w:author="Francisco José Jaime" w:date="2023-08-16T08:37:00Z">
        <w:r w:rsidR="00355901">
          <w:rPr>
            <w:lang w:val="es-ES_tradnl"/>
          </w:rPr>
          <w:t xml:space="preserve">ún más teniendo en cuenta que muchos de ellos </w:t>
        </w:r>
      </w:ins>
      <w:ins w:id="179" w:author="Francisco José Jaime" w:date="2023-08-16T08:40:00Z">
        <w:r w:rsidR="00355901">
          <w:rPr>
            <w:lang w:val="es-ES_tradnl"/>
          </w:rPr>
          <w:t>son</w:t>
        </w:r>
      </w:ins>
      <w:ins w:id="180" w:author="Francisco José Jaime" w:date="2023-08-16T08:37:00Z">
        <w:r w:rsidR="00355901">
          <w:rPr>
            <w:lang w:val="es-ES_tradnl"/>
          </w:rPr>
          <w:t xml:space="preserve"> bastante claros de por sí, junto con la especificación de requisitos. Por consiguiente, </w:t>
        </w:r>
      </w:ins>
      <w:r w:rsidR="00792D14" w:rsidRPr="00D51870">
        <w:rPr>
          <w:lang w:val="es-ES_tradnl"/>
        </w:rPr>
        <w:t>se ha</w:t>
      </w:r>
      <w:del w:id="181" w:author="Francisco José Jaime" w:date="2023-08-16T08:38:00Z">
        <w:r w:rsidR="00792D14" w:rsidRPr="00D51870" w:rsidDel="00355901">
          <w:rPr>
            <w:lang w:val="es-ES_tradnl"/>
          </w:rPr>
          <w:delText>n seleccionado</w:delText>
        </w:r>
      </w:del>
      <w:ins w:id="182" w:author="Francisco José Jaime" w:date="2023-08-16T08:38:00Z">
        <w:r w:rsidR="00355901">
          <w:rPr>
            <w:lang w:val="es-ES_tradnl"/>
          </w:rPr>
          <w:t xml:space="preserve"> centrado el esfuerzo en los</w:t>
        </w:r>
      </w:ins>
      <w:r w:rsidR="00792D14" w:rsidRPr="00D51870">
        <w:rPr>
          <w:lang w:val="es-ES_tradnl"/>
        </w:rPr>
        <w:t xml:space="preserve"> </w:t>
      </w:r>
      <w:ins w:id="183" w:author="Francisco José Jaime" w:date="2023-08-16T08:38:00Z">
        <w:r w:rsidR="00355901">
          <w:rPr>
            <w:lang w:val="es-ES_tradnl"/>
          </w:rPr>
          <w:t xml:space="preserve">que, a nuestro criterio, son los </w:t>
        </w:r>
      </w:ins>
      <w:r w:rsidR="00792D14" w:rsidRPr="00D51870">
        <w:rPr>
          <w:lang w:val="es-ES_tradnl"/>
        </w:rPr>
        <w:t>cinco casos de uso</w:t>
      </w:r>
      <w:r w:rsidR="000A33C8" w:rsidRPr="00D51870">
        <w:rPr>
          <w:lang w:val="es-ES_tradnl"/>
        </w:rPr>
        <w:t xml:space="preserve"> </w:t>
      </w:r>
      <w:ins w:id="184" w:author="Francisco José Jaime" w:date="2023-08-16T08:38:00Z">
        <w:r w:rsidR="00355901">
          <w:rPr>
            <w:lang w:val="es-ES_tradnl"/>
          </w:rPr>
          <w:t xml:space="preserve">más </w:t>
        </w:r>
      </w:ins>
      <w:r w:rsidR="000A33C8" w:rsidRPr="00D51870">
        <w:rPr>
          <w:lang w:val="es-ES_tradnl"/>
        </w:rPr>
        <w:t>relevantes</w:t>
      </w:r>
      <w:ins w:id="185" w:author="Francisco José Jaime" w:date="2023-08-16T08:38:00Z">
        <w:r w:rsidR="00355901">
          <w:rPr>
            <w:lang w:val="es-ES_tradnl"/>
          </w:rPr>
          <w:t xml:space="preserve"> del sistema </w:t>
        </w:r>
      </w:ins>
      <w:ins w:id="186" w:author="Francisco José Jaime" w:date="2023-08-16T08:39:00Z">
        <w:r w:rsidR="00355901">
          <w:rPr>
            <w:lang w:val="es-ES_tradnl"/>
          </w:rPr>
          <w:t>bajo desarrollo</w:t>
        </w:r>
      </w:ins>
      <w:r w:rsidR="000A33C8" w:rsidRPr="00D51870">
        <w:rPr>
          <w:lang w:val="es-ES_tradnl"/>
        </w:rPr>
        <w:t>,</w:t>
      </w:r>
      <w:r w:rsidR="00792D14" w:rsidRPr="00D51870">
        <w:rPr>
          <w:lang w:val="es-ES_tradnl"/>
        </w:rPr>
        <w:t xml:space="preserve"> </w:t>
      </w:r>
      <w:del w:id="187" w:author="Francisco José Jaime" w:date="2023-08-16T08:39:00Z">
        <w:r w:rsidR="00E45F28" w:rsidRPr="00D51870" w:rsidDel="00355901">
          <w:rPr>
            <w:lang w:val="es-ES_tradnl"/>
          </w:rPr>
          <w:delText>de los cuales se realizará</w:delText>
        </w:r>
      </w:del>
      <w:ins w:id="188" w:author="Francisco José Jaime" w:date="2023-08-16T08:39:00Z">
        <w:r w:rsidR="00355901">
          <w:rPr>
            <w:lang w:val="es-ES_tradnl"/>
          </w:rPr>
          <w:t>proporcionando</w:t>
        </w:r>
      </w:ins>
      <w:r w:rsidR="00E45F28" w:rsidRPr="00D51870">
        <w:rPr>
          <w:lang w:val="es-ES_tradnl"/>
        </w:rPr>
        <w:t xml:space="preserve"> un diagrama </w:t>
      </w:r>
      <w:ins w:id="189" w:author="Francisco José Jaime" w:date="2023-08-16T08:39:00Z">
        <w:r w:rsidR="00355901">
          <w:rPr>
            <w:lang w:val="es-ES_tradnl"/>
          </w:rPr>
          <w:t xml:space="preserve">de secuencia para el escenario principal </w:t>
        </w:r>
      </w:ins>
      <w:del w:id="190" w:author="Francisco José Jaime" w:date="2023-08-16T08:39:00Z">
        <w:r w:rsidR="00E45F28" w:rsidRPr="00D51870" w:rsidDel="00355901">
          <w:rPr>
            <w:lang w:val="es-ES_tradnl"/>
          </w:rPr>
          <w:delText xml:space="preserve">por </w:delText>
        </w:r>
      </w:del>
      <w:ins w:id="191" w:author="Francisco José Jaime" w:date="2023-08-16T08:39:00Z">
        <w:r w:rsidR="00355901">
          <w:rPr>
            <w:lang w:val="es-ES_tradnl"/>
          </w:rPr>
          <w:t>de</w:t>
        </w:r>
        <w:r w:rsidR="00355901" w:rsidRPr="00D51870">
          <w:rPr>
            <w:lang w:val="es-ES_tradnl"/>
          </w:rPr>
          <w:t xml:space="preserve"> </w:t>
        </w:r>
      </w:ins>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ins w:id="192" w:author="Francisco José Jaime" w:date="2023-08-16T08:40:00Z">
        <w:r w:rsidR="00355901">
          <w:rPr>
            <w:lang w:val="es-ES_tradnl"/>
          </w:rPr>
          <w:t xml:space="preserve">general </w:t>
        </w:r>
      </w:ins>
      <w:r w:rsidR="000A33C8" w:rsidRPr="00D51870">
        <w:rPr>
          <w:lang w:val="es-ES_tradnl"/>
        </w:rPr>
        <w:t xml:space="preserve">del caso de uso, con el objetivo de determinar los objetos </w:t>
      </w:r>
      <w:ins w:id="193" w:author="Francisco José Jaime" w:date="2023-08-16T08:40:00Z">
        <w:r w:rsidR="00355901">
          <w:rPr>
            <w:lang w:val="es-ES_tradnl"/>
          </w:rPr>
          <w:t>(</w:t>
        </w:r>
      </w:ins>
      <w:ins w:id="194" w:author="Francisco José Jaime" w:date="2023-08-16T08:41:00Z">
        <w:r w:rsidR="00355901">
          <w:rPr>
            <w:lang w:val="es-ES_tradnl"/>
          </w:rPr>
          <w:t xml:space="preserve">participantes) </w:t>
        </w:r>
      </w:ins>
      <w:r w:rsidR="000A33C8" w:rsidRPr="00D51870">
        <w:rPr>
          <w:lang w:val="es-ES_tradnl"/>
        </w:rPr>
        <w:t>necesarios para la implementación de este</w:t>
      </w:r>
      <w:ins w:id="195" w:author="Francisco José Jaime" w:date="2023-08-16T08:41:00Z">
        <w:r w:rsidR="00355901">
          <w:rPr>
            <w:lang w:val="es-ES_tradnl"/>
          </w:rPr>
          <w:t>, junto con las interacciones</w:t>
        </w:r>
      </w:ins>
      <w:ins w:id="196" w:author="Francisco José Jaime" w:date="2023-08-16T08:42:00Z">
        <w:r w:rsidR="00355901">
          <w:rPr>
            <w:lang w:val="es-ES_tradnl"/>
          </w:rPr>
          <w:t xml:space="preserve"> entre los distintos participantes</w:t>
        </w:r>
      </w:ins>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2DC1EAC1" w:rsidR="000F728D" w:rsidRPr="00D51870" w:rsidRDefault="000A33C8" w:rsidP="00906762">
      <w:pPr>
        <w:spacing w:line="360" w:lineRule="auto"/>
        <w:jc w:val="both"/>
        <w:rPr>
          <w:lang w:val="es-ES_tradnl"/>
        </w:rPr>
      </w:pPr>
      <w:r w:rsidRPr="00D51870">
        <w:rPr>
          <w:lang w:val="es-ES_tradnl"/>
        </w:rPr>
        <w:t xml:space="preserve">Los objetos que intervienen </w:t>
      </w:r>
      <w:del w:id="197" w:author="Francisco José Jaime" w:date="2023-08-16T08:42:00Z">
        <w:r w:rsidRPr="00D51870" w:rsidDel="00355901">
          <w:rPr>
            <w:lang w:val="es-ES_tradnl"/>
          </w:rPr>
          <w:delText xml:space="preserve">serán </w:delText>
        </w:r>
      </w:del>
      <w:ins w:id="198" w:author="Francisco José Jaime" w:date="2023-08-16T08:42:00Z">
        <w:r w:rsidR="00355901">
          <w:rPr>
            <w:lang w:val="es-ES_tradnl"/>
          </w:rPr>
          <w:t>son</w:t>
        </w:r>
        <w:r w:rsidR="00355901" w:rsidRPr="00D51870">
          <w:rPr>
            <w:lang w:val="es-ES_tradnl"/>
          </w:rPr>
          <w:t xml:space="preserve"> </w:t>
        </w:r>
      </w:ins>
      <w:r w:rsidRPr="00D51870">
        <w:rPr>
          <w:lang w:val="es-ES_tradnl"/>
        </w:rPr>
        <w:t xml:space="preserve">representados </w:t>
      </w:r>
      <w:ins w:id="199" w:author="Francisco José Jaime" w:date="2023-08-16T08:42:00Z">
        <w:r w:rsidR="00355901">
          <w:rPr>
            <w:lang w:val="es-ES_tradnl"/>
          </w:rPr>
          <w:t xml:space="preserve">mediante rectángulos </w:t>
        </w:r>
      </w:ins>
      <w:ins w:id="200" w:author="Francisco José Jaime" w:date="2023-08-16T08:43:00Z">
        <w:r w:rsidR="00355901">
          <w:rPr>
            <w:lang w:val="es-ES_tradnl"/>
          </w:rPr>
          <w:t xml:space="preserve">en la parte superior </w:t>
        </w:r>
      </w:ins>
      <w:del w:id="201" w:author="Francisco José Jaime" w:date="2023-08-16T08:43:00Z">
        <w:r w:rsidRPr="00D51870" w:rsidDel="00355901">
          <w:rPr>
            <w:lang w:val="es-ES_tradnl"/>
          </w:rPr>
          <w:delText xml:space="preserve">con </w:delText>
        </w:r>
      </w:del>
      <w:ins w:id="202" w:author="Francisco José Jaime" w:date="2023-08-16T08:43:00Z">
        <w:r w:rsidR="00355901">
          <w:rPr>
            <w:lang w:val="es-ES_tradnl"/>
          </w:rPr>
          <w:t>de sendas</w:t>
        </w:r>
        <w:r w:rsidR="00355901" w:rsidRPr="00D51870">
          <w:rPr>
            <w:lang w:val="es-ES_tradnl"/>
          </w:rPr>
          <w:t xml:space="preserve"> </w:t>
        </w:r>
      </w:ins>
      <w:r w:rsidRPr="00D51870">
        <w:rPr>
          <w:lang w:val="es-ES_tradnl"/>
        </w:rPr>
        <w:t>líneas discontinuas verticales</w:t>
      </w:r>
      <w:ins w:id="203" w:author="Francisco José Jaime" w:date="2023-08-16T08:43:00Z">
        <w:r w:rsidR="00355901">
          <w:rPr>
            <w:lang w:val="es-ES_tradnl"/>
          </w:rPr>
          <w:t>, las cuales representan la dimensión temporal.</w:t>
        </w:r>
      </w:ins>
      <w:del w:id="204" w:author="Francisco José Jaime" w:date="2023-08-16T08:43:00Z">
        <w:r w:rsidRPr="00D51870" w:rsidDel="00355901">
          <w:rPr>
            <w:lang w:val="es-ES_tradnl"/>
          </w:rPr>
          <w:delText>, y l</w:delText>
        </w:r>
      </w:del>
      <w:ins w:id="205" w:author="Francisco José Jaime" w:date="2023-08-16T08:43:00Z">
        <w:r w:rsidR="00355901">
          <w:rPr>
            <w:lang w:val="es-ES_tradnl"/>
          </w:rPr>
          <w:t xml:space="preserve"> L</w:t>
        </w:r>
      </w:ins>
      <w:r w:rsidRPr="00D51870">
        <w:rPr>
          <w:lang w:val="es-ES_tradnl"/>
        </w:rPr>
        <w:t xml:space="preserve">os mensajes pasados entre los </w:t>
      </w:r>
      <w:del w:id="206" w:author="Francisco José Jaime" w:date="2023-08-16T08:43:00Z">
        <w:r w:rsidRPr="00D51870" w:rsidDel="00355901">
          <w:rPr>
            <w:lang w:val="es-ES_tradnl"/>
          </w:rPr>
          <w:delText xml:space="preserve">mismos </w:delText>
        </w:r>
      </w:del>
      <w:ins w:id="207" w:author="Francisco José Jaime" w:date="2023-08-16T08:43:00Z">
        <w:r w:rsidR="00355901">
          <w:rPr>
            <w:lang w:val="es-ES_tradnl"/>
          </w:rPr>
          <w:t>objetos</w:t>
        </w:r>
        <w:r w:rsidR="00355901" w:rsidRPr="00D51870">
          <w:rPr>
            <w:lang w:val="es-ES_tradnl"/>
          </w:rPr>
          <w:t xml:space="preserve"> </w:t>
        </w:r>
      </w:ins>
      <w:r w:rsidRPr="00D51870">
        <w:rPr>
          <w:lang w:val="es-ES_tradnl"/>
        </w:rPr>
        <w:t>se</w:t>
      </w:r>
      <w:del w:id="208" w:author="Francisco José Jaime" w:date="2023-08-16T08:43:00Z">
        <w:r w:rsidRPr="00D51870" w:rsidDel="009C64C1">
          <w:rPr>
            <w:lang w:val="es-ES_tradnl"/>
          </w:rPr>
          <w:delText>rán</w:delText>
        </w:r>
      </w:del>
      <w:r w:rsidRPr="00D51870">
        <w:rPr>
          <w:lang w:val="es-ES_tradnl"/>
        </w:rPr>
        <w:t xml:space="preserve"> </w:t>
      </w:r>
      <w:del w:id="209" w:author="Francisco José Jaime" w:date="2023-08-16T08:44:00Z">
        <w:r w:rsidRPr="00D51870" w:rsidDel="009C64C1">
          <w:rPr>
            <w:lang w:val="es-ES_tradnl"/>
          </w:rPr>
          <w:delText xml:space="preserve">representados </w:delText>
        </w:r>
      </w:del>
      <w:ins w:id="210" w:author="Francisco José Jaime" w:date="2023-08-16T08:44:00Z">
        <w:r w:rsidR="009C64C1" w:rsidRPr="00D51870">
          <w:rPr>
            <w:lang w:val="es-ES_tradnl"/>
          </w:rPr>
          <w:t>representa</w:t>
        </w:r>
        <w:r w:rsidR="009C64C1">
          <w:rPr>
            <w:lang w:val="es-ES_tradnl"/>
          </w:rPr>
          <w:t>n</w:t>
        </w:r>
        <w:r w:rsidR="009C64C1" w:rsidRPr="00D51870">
          <w:rPr>
            <w:lang w:val="es-ES_tradnl"/>
          </w:rPr>
          <w:t xml:space="preserve"> </w:t>
        </w:r>
      </w:ins>
      <w:r w:rsidRPr="00D51870">
        <w:rPr>
          <w:lang w:val="es-ES_tradnl"/>
        </w:rPr>
        <w:t xml:space="preserve">con flechas horizontales, diferenciando entre </w:t>
      </w:r>
      <w:del w:id="211" w:author="Francisco José Jaime" w:date="2023-08-16T08:44:00Z">
        <w:r w:rsidRPr="00D51870" w:rsidDel="009C64C1">
          <w:rPr>
            <w:lang w:val="es-ES_tradnl"/>
          </w:rPr>
          <w:delText xml:space="preserve">ellas </w:delText>
        </w:r>
      </w:del>
      <w:r w:rsidRPr="00D51870">
        <w:rPr>
          <w:lang w:val="es-ES_tradnl"/>
        </w:rPr>
        <w:t>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ins w:id="212" w:author="Francisco José Jaime" w:date="2023-08-16T08:44:00Z">
        <w:r w:rsidR="009C64C1">
          <w:rPr>
            <w:lang w:val="es-ES_tradnl"/>
          </w:rPr>
          <w:t xml:space="preserve"> y se representan con una cabeza de flecha hueca</w:t>
        </w:r>
      </w:ins>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lastRenderedPageBreak/>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7E251B29" w14:textId="77777777" w:rsidR="00BF191A" w:rsidRPr="00D51870" w:rsidRDefault="00BF191A" w:rsidP="00BF191A">
      <w:pPr>
        <w:pStyle w:val="Subcapitulo-Hijo"/>
        <w:rPr>
          <w:lang w:val="es-ES_tradnl"/>
        </w:rPr>
      </w:pPr>
      <w:bookmarkStart w:id="213" w:name="_Toc142585178"/>
      <w:r w:rsidRPr="00D51870">
        <w:rPr>
          <w:lang w:val="es-ES_tradnl"/>
        </w:rPr>
        <w:t>3.3.1 Registrar usuario</w:t>
      </w:r>
      <w:bookmarkEnd w:id="213"/>
    </w:p>
    <w:p w14:paraId="3161C72E" w14:textId="77777777" w:rsidR="00BF191A" w:rsidRPr="00D51870" w:rsidRDefault="00BF191A" w:rsidP="00BF191A">
      <w:pPr>
        <w:rPr>
          <w:lang w:val="es-ES_tradnl"/>
        </w:rPr>
      </w:pPr>
    </w:p>
    <w:p w14:paraId="71900F14" w14:textId="77777777" w:rsidR="00E552A6" w:rsidRPr="00D51870" w:rsidRDefault="00E552A6" w:rsidP="00E552A6">
      <w:pPr>
        <w:keepNext/>
        <w:rPr>
          <w:lang w:val="es-ES_tradnl"/>
        </w:rPr>
      </w:pPr>
      <w:commentRangeStart w:id="214"/>
      <w:commentRangeStart w:id="215"/>
      <w:r w:rsidRPr="00D51870">
        <w:rPr>
          <w:lang w:val="es-ES_tradnl"/>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commentRangeEnd w:id="214"/>
      <w:commentRangeEnd w:id="215"/>
      <w:r w:rsidR="009C64C1">
        <w:rPr>
          <w:rStyle w:val="Refdecomentario"/>
        </w:rPr>
        <w:commentReference w:id="215"/>
      </w:r>
      <w:r w:rsidR="009C64C1">
        <w:rPr>
          <w:rStyle w:val="Refdecomentario"/>
        </w:rPr>
        <w:commentReference w:id="214"/>
      </w:r>
    </w:p>
    <w:p w14:paraId="24295AFC" w14:textId="09F7F0C3" w:rsidR="00906762" w:rsidRPr="00D51870" w:rsidRDefault="00E552A6" w:rsidP="00E552A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14</w:t>
      </w:r>
      <w:r w:rsidRPr="00D51870">
        <w:rPr>
          <w:i/>
          <w:iCs w:val="0"/>
          <w:lang w:val="es-ES_tradnl"/>
        </w:rPr>
        <w:fldChar w:fldCharType="end"/>
      </w:r>
      <w:r w:rsidRPr="00D51870">
        <w:rPr>
          <w:i/>
          <w:iCs w:val="0"/>
          <w:lang w:val="es-ES_tradnl"/>
        </w:rPr>
        <w:t>. Diagrama de secuencia del registro de usuario.</w:t>
      </w:r>
    </w:p>
    <w:p w14:paraId="45536404" w14:textId="77777777" w:rsidR="00E552A6" w:rsidRPr="00D51870" w:rsidRDefault="00E552A6" w:rsidP="00E552A6">
      <w:pPr>
        <w:rPr>
          <w:lang w:val="es-ES_tradnl"/>
        </w:rPr>
      </w:pPr>
    </w:p>
    <w:p w14:paraId="0F57D5EE" w14:textId="44B252A3" w:rsidR="00906762" w:rsidRPr="00D51870" w:rsidRDefault="00E552A6" w:rsidP="00E552A6">
      <w:pPr>
        <w:pStyle w:val="Subcapitulo-Hijo"/>
        <w:rPr>
          <w:lang w:val="es-ES_tradnl"/>
        </w:rPr>
      </w:pPr>
      <w:bookmarkStart w:id="216" w:name="_Toc142585179"/>
      <w:r w:rsidRPr="00D51870">
        <w:rPr>
          <w:lang w:val="es-ES_tradnl"/>
        </w:rPr>
        <w:lastRenderedPageBreak/>
        <w:t>3.3.2 Solicitud acceso a la plataforma</w:t>
      </w:r>
      <w:bookmarkEnd w:id="216"/>
    </w:p>
    <w:p w14:paraId="7845ACAE" w14:textId="77777777" w:rsidR="000F728D" w:rsidRPr="00D51870" w:rsidRDefault="000F728D" w:rsidP="000F728D">
      <w:pPr>
        <w:keepNext/>
        <w:rPr>
          <w:lang w:val="es-ES_tradnl"/>
        </w:rPr>
      </w:pPr>
      <w:r w:rsidRPr="00D51870">
        <w:rPr>
          <w:lang w:val="es-ES_tradnl"/>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79C27682" w:rsidR="00E552A6" w:rsidRPr="00D51870" w:rsidRDefault="000F728D" w:rsidP="000F728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15</w:t>
      </w:r>
      <w:r w:rsidRPr="00D51870">
        <w:rPr>
          <w:i/>
          <w:iCs w:val="0"/>
          <w:lang w:val="es-ES_tradnl"/>
        </w:rPr>
        <w:fldChar w:fldCharType="end"/>
      </w:r>
      <w:r w:rsidRPr="00D51870">
        <w:rPr>
          <w:i/>
          <w:iCs w:val="0"/>
          <w:lang w:val="es-ES_tradnl"/>
        </w:rPr>
        <w:t>. Diagrama de secuencia de la solicitud del usuario comercio.</w:t>
      </w:r>
    </w:p>
    <w:p w14:paraId="448219D4" w14:textId="77777777" w:rsidR="00E552A6" w:rsidRPr="00D51870" w:rsidRDefault="00E552A6" w:rsidP="00906762">
      <w:pPr>
        <w:spacing w:line="360" w:lineRule="auto"/>
        <w:jc w:val="both"/>
        <w:rPr>
          <w:lang w:val="es-ES_tradnl"/>
        </w:rPr>
      </w:pPr>
    </w:p>
    <w:p w14:paraId="76CB05BF" w14:textId="77777777" w:rsidR="00906762" w:rsidRPr="00D51870" w:rsidRDefault="00906762" w:rsidP="00906762">
      <w:pPr>
        <w:spacing w:line="360" w:lineRule="auto"/>
        <w:jc w:val="both"/>
        <w:rPr>
          <w:lang w:val="es-ES_tradnl"/>
        </w:rPr>
      </w:pPr>
    </w:p>
    <w:p w14:paraId="09F70267" w14:textId="6808CB7F" w:rsidR="00906762" w:rsidRPr="00D51870" w:rsidRDefault="000F728D" w:rsidP="00405937">
      <w:pPr>
        <w:spacing w:line="360" w:lineRule="auto"/>
        <w:jc w:val="both"/>
        <w:rPr>
          <w:lang w:val="es-ES_tradnl"/>
        </w:rPr>
      </w:pPr>
      <w:r w:rsidRPr="00D51870">
        <w:rPr>
          <w:lang w:val="es-ES_tradnl"/>
        </w:rPr>
        <w:t xml:space="preserve">En </w:t>
      </w:r>
      <w:r w:rsidR="000760C0" w:rsidRPr="00D51870">
        <w:rPr>
          <w:lang w:val="es-ES_tradnl"/>
        </w:rPr>
        <w:t xml:space="preserve">la </w:t>
      </w:r>
      <w:r w:rsidR="000760C0" w:rsidRPr="00D51870">
        <w:rPr>
          <w:i/>
          <w:iCs/>
          <w:lang w:val="es-ES_tradnl"/>
        </w:rPr>
        <w:t xml:space="preserve">Figura 15 </w:t>
      </w:r>
      <w:r w:rsidRPr="00D51870">
        <w:rPr>
          <w:lang w:val="es-ES_tradnl"/>
        </w:rPr>
        <w:t>solamente se tiene en cuenta el caso en el que el administrador acepta la solicitud del comercio.</w:t>
      </w:r>
    </w:p>
    <w:p w14:paraId="5793B335" w14:textId="77777777" w:rsidR="000760C0" w:rsidRPr="00D51870" w:rsidRDefault="000760C0" w:rsidP="00906762">
      <w:pPr>
        <w:spacing w:line="360" w:lineRule="auto"/>
        <w:jc w:val="both"/>
        <w:rPr>
          <w:lang w:val="es-ES_tradnl"/>
        </w:rPr>
      </w:pPr>
    </w:p>
    <w:p w14:paraId="09B9C9EF" w14:textId="77777777" w:rsidR="000760C0" w:rsidRPr="00D51870" w:rsidRDefault="000760C0" w:rsidP="00B5714C">
      <w:pPr>
        <w:rPr>
          <w:lang w:val="es-ES_tradnl"/>
        </w:rPr>
      </w:pPr>
      <w:r w:rsidRPr="00D51870">
        <w:rPr>
          <w:lang w:val="es-ES_tradnl"/>
        </w:rPr>
        <w:t>3.3.3 Buscar producto</w:t>
      </w:r>
      <w:r w:rsidRPr="00D51870">
        <w:rPr>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70D8C26"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16</w:t>
      </w:r>
      <w:r w:rsidRPr="00D51870">
        <w:rPr>
          <w:i/>
          <w:iCs w:val="0"/>
          <w:lang w:val="es-ES_tradnl"/>
        </w:rPr>
        <w:fldChar w:fldCharType="end"/>
      </w:r>
      <w:r w:rsidRPr="00D51870">
        <w:rPr>
          <w:i/>
          <w:iCs w:val="0"/>
          <w:lang w:val="es-ES_tradnl"/>
        </w:rPr>
        <w:t>. Diagrama de secuencia de la búsqueda de un producto.</w:t>
      </w:r>
    </w:p>
    <w:p w14:paraId="16D75E25" w14:textId="12F2AD8B"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Figura 16</w:t>
      </w:r>
      <w:r w:rsidRPr="00D51870">
        <w:rPr>
          <w:lang w:val="es-ES_tradnl"/>
        </w:rPr>
        <w:t xml:space="preserve"> </w:t>
      </w:r>
      <w:r w:rsidR="004F2505" w:rsidRPr="00D51870">
        <w:rPr>
          <w:lang w:val="es-ES_tradnl"/>
        </w:rPr>
        <w:t>se muestra el caso en el que el producto tecleado es encontrado.</w:t>
      </w:r>
    </w:p>
    <w:p w14:paraId="6D2D2526" w14:textId="77777777" w:rsidR="009C40EF" w:rsidRPr="00D51870" w:rsidRDefault="009C40EF" w:rsidP="000760C0">
      <w:pPr>
        <w:rPr>
          <w:lang w:val="es-ES_tradnl"/>
        </w:rPr>
      </w:pPr>
    </w:p>
    <w:p w14:paraId="5E34FEFD" w14:textId="44952925" w:rsidR="009C40EF" w:rsidRPr="00D51870" w:rsidRDefault="009C40EF" w:rsidP="009C40EF">
      <w:pPr>
        <w:pStyle w:val="Subcapitulo-Hijo"/>
        <w:rPr>
          <w:lang w:val="es-ES_tradnl"/>
        </w:rPr>
      </w:pPr>
      <w:bookmarkStart w:id="217" w:name="_Toc142585180"/>
      <w:r w:rsidRPr="00D51870">
        <w:rPr>
          <w:lang w:val="es-ES_tradnl"/>
        </w:rPr>
        <w:lastRenderedPageBreak/>
        <w:t>3.3.</w:t>
      </w:r>
      <w:r w:rsidR="009A2263" w:rsidRPr="00D51870">
        <w:rPr>
          <w:lang w:val="es-ES_tradnl"/>
        </w:rPr>
        <w:t>3</w:t>
      </w:r>
      <w:r w:rsidRPr="00D51870">
        <w:rPr>
          <w:lang w:val="es-ES_tradnl"/>
        </w:rPr>
        <w:t xml:space="preserve"> Añadir producto al carrito</w:t>
      </w:r>
      <w:bookmarkEnd w:id="217"/>
    </w:p>
    <w:p w14:paraId="4E2EB6C0" w14:textId="7C6D1622" w:rsidR="00906762" w:rsidRPr="00D51870" w:rsidRDefault="00246C28" w:rsidP="00906762">
      <w:pPr>
        <w:spacing w:line="360" w:lineRule="auto"/>
        <w:jc w:val="both"/>
        <w:rPr>
          <w:lang w:val="es-ES_tradnl"/>
        </w:rPr>
      </w:pPr>
      <w:r w:rsidRPr="00D51870">
        <w:rPr>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Pr="00D51870" w:rsidRDefault="00405937" w:rsidP="00906762">
      <w:pPr>
        <w:spacing w:line="360" w:lineRule="auto"/>
        <w:jc w:val="both"/>
        <w:rPr>
          <w:lang w:val="es-ES_tradnl"/>
        </w:rPr>
      </w:pPr>
    </w:p>
    <w:p w14:paraId="299C2A05" w14:textId="77777777" w:rsidR="00405937" w:rsidRPr="00D51870" w:rsidRDefault="00405937" w:rsidP="00906762">
      <w:pPr>
        <w:spacing w:line="360" w:lineRule="auto"/>
        <w:jc w:val="both"/>
        <w:rPr>
          <w:lang w:val="es-ES_tradnl"/>
        </w:rPr>
      </w:pPr>
    </w:p>
    <w:p w14:paraId="3F185CF7" w14:textId="77777777" w:rsidR="00405937" w:rsidRPr="00D51870" w:rsidRDefault="00405937" w:rsidP="00906762">
      <w:pPr>
        <w:spacing w:line="360" w:lineRule="auto"/>
        <w:jc w:val="both"/>
        <w:rPr>
          <w:lang w:val="es-ES_tradnl"/>
        </w:rPr>
      </w:pPr>
    </w:p>
    <w:p w14:paraId="0B2BCDF5" w14:textId="77777777" w:rsidR="00405937" w:rsidRPr="00D51870" w:rsidRDefault="00405937" w:rsidP="00906762">
      <w:pPr>
        <w:spacing w:line="360" w:lineRule="auto"/>
        <w:jc w:val="both"/>
        <w:rPr>
          <w:lang w:val="es-ES_tradnl"/>
        </w:rPr>
      </w:pPr>
    </w:p>
    <w:p w14:paraId="6337D893" w14:textId="77777777" w:rsidR="00405937" w:rsidRPr="00D51870" w:rsidRDefault="00405937" w:rsidP="00906762">
      <w:pPr>
        <w:spacing w:line="360" w:lineRule="auto"/>
        <w:jc w:val="both"/>
        <w:rPr>
          <w:lang w:val="es-ES_tradnl"/>
        </w:rPr>
      </w:pPr>
    </w:p>
    <w:p w14:paraId="6FE55542" w14:textId="77777777" w:rsidR="00405937" w:rsidRPr="00D51870" w:rsidRDefault="00405937" w:rsidP="00906762">
      <w:pPr>
        <w:spacing w:line="360" w:lineRule="auto"/>
        <w:jc w:val="both"/>
        <w:rPr>
          <w:lang w:val="es-ES_tradnl"/>
        </w:rPr>
      </w:pPr>
    </w:p>
    <w:p w14:paraId="530357B4" w14:textId="3CFB08C0" w:rsidR="00906762" w:rsidRPr="00D51870" w:rsidRDefault="00246C28" w:rsidP="00405937">
      <w:pPr>
        <w:pStyle w:val="Subcapitulo-Hijo"/>
        <w:rPr>
          <w:lang w:val="es-ES_tradnl"/>
        </w:rPr>
      </w:pPr>
      <w:bookmarkStart w:id="218" w:name="_Toc142585181"/>
      <w:r w:rsidRPr="00D51870">
        <w:rPr>
          <w:lang w:val="es-ES_tradnl"/>
        </w:rPr>
        <w:t>3.3.</w:t>
      </w:r>
      <w:r w:rsidR="009A2263" w:rsidRPr="00D51870">
        <w:rPr>
          <w:lang w:val="es-ES_tradnl"/>
        </w:rPr>
        <w:t>4</w:t>
      </w:r>
      <w:r w:rsidRPr="00D51870">
        <w:rPr>
          <w:lang w:val="es-ES_tradnl"/>
        </w:rPr>
        <w:t xml:space="preserve"> </w:t>
      </w:r>
      <w:r w:rsidR="00405937" w:rsidRPr="00D51870">
        <w:rPr>
          <w:lang w:val="es-ES_tradnl"/>
        </w:rPr>
        <w:t>Creación de comercio</w:t>
      </w:r>
      <w:bookmarkEnd w:id="218"/>
    </w:p>
    <w:p w14:paraId="1C865EF1" w14:textId="77777777" w:rsidR="00405937" w:rsidRPr="00D51870" w:rsidRDefault="00405937" w:rsidP="00405937">
      <w:pPr>
        <w:keepNext/>
        <w:spacing w:line="360" w:lineRule="auto"/>
        <w:jc w:val="both"/>
        <w:rPr>
          <w:lang w:val="es-ES_tradnl"/>
        </w:rPr>
      </w:pPr>
      <w:r w:rsidRPr="00D51870">
        <w:rPr>
          <w:lang w:val="es-ES_tradnl"/>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2CD5A847" w:rsidR="00405937" w:rsidRPr="00D51870" w:rsidRDefault="00405937" w:rsidP="0040593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17</w:t>
      </w:r>
      <w:r w:rsidRPr="00D51870">
        <w:rPr>
          <w:i/>
          <w:iCs w:val="0"/>
          <w:lang w:val="es-ES_tradnl"/>
        </w:rPr>
        <w:fldChar w:fldCharType="end"/>
      </w:r>
      <w:r w:rsidRPr="00D51870">
        <w:rPr>
          <w:i/>
          <w:iCs w:val="0"/>
          <w:lang w:val="es-ES_tradnl"/>
        </w:rPr>
        <w:t>. Diagrama de secuencia de la creación del usuario comercio.</w:t>
      </w:r>
    </w:p>
    <w:p w14:paraId="2615C976" w14:textId="0BDAA970" w:rsidR="00405937" w:rsidRPr="00D51870" w:rsidRDefault="00405937" w:rsidP="00405937">
      <w:pPr>
        <w:spacing w:line="360" w:lineRule="auto"/>
        <w:rPr>
          <w:lang w:val="es-ES_tradnl"/>
        </w:rPr>
      </w:pPr>
      <w:r w:rsidRPr="00D51870">
        <w:rPr>
          <w:lang w:val="es-ES_tradnl"/>
        </w:rPr>
        <w:t>Cabe destacar que este diagrama se lleva a cabo si el administrador aprueba la solicitud enviada por el comercio.</w:t>
      </w:r>
    </w:p>
    <w:p w14:paraId="0D57281F" w14:textId="77777777" w:rsidR="00910FE6" w:rsidRPr="00D51870" w:rsidRDefault="00910FE6" w:rsidP="00405937">
      <w:pPr>
        <w:spacing w:line="360" w:lineRule="auto"/>
        <w:rPr>
          <w:lang w:val="es-ES_tradnl"/>
        </w:rPr>
      </w:pPr>
    </w:p>
    <w:p w14:paraId="2DF81EC6" w14:textId="2D99B3F8" w:rsidR="00910FE6" w:rsidRPr="00D51870" w:rsidRDefault="00910FE6" w:rsidP="007D3E52">
      <w:pPr>
        <w:pStyle w:val="Subcapitulo"/>
        <w:rPr>
          <w:lang w:val="es-ES_tradnl"/>
        </w:rPr>
      </w:pPr>
      <w:bookmarkStart w:id="219" w:name="_Toc142585182"/>
      <w:r w:rsidRPr="00D51870">
        <w:rPr>
          <w:lang w:val="es-ES_tradnl"/>
        </w:rPr>
        <w:t>3.4 Diagrama de clases</w:t>
      </w:r>
      <w:bookmarkEnd w:id="219"/>
    </w:p>
    <w:p w14:paraId="0997566D" w14:textId="7E719240"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del w:id="220" w:author="Francisco José Jaime" w:date="2023-08-16T08:52:00Z">
        <w:r w:rsidRPr="00D51870" w:rsidDel="009C64C1">
          <w:rPr>
            <w:lang w:val="es-ES_tradnl"/>
          </w:rPr>
          <w:delText>en el proceso de realización gracias a</w:delText>
        </w:r>
      </w:del>
      <w:ins w:id="221" w:author="Francisco José Jaime" w:date="2023-08-16T08:52:00Z">
        <w:r w:rsidR="009C64C1">
          <w:rPr>
            <w:lang w:val="es-ES_tradnl"/>
          </w:rPr>
          <w:t>para ello en</w:t>
        </w:r>
      </w:ins>
      <w:r w:rsidRPr="00D51870">
        <w:rPr>
          <w:lang w:val="es-ES_tradnl"/>
        </w:rPr>
        <w:t xml:space="preserve"> los diagramas</w:t>
      </w:r>
      <w:ins w:id="222" w:author="Francisco José Jaime" w:date="2023-08-16T08:52:00Z">
        <w:r w:rsidR="009C64C1">
          <w:rPr>
            <w:lang w:val="es-ES_tradnl"/>
          </w:rPr>
          <w:t xml:space="preserve"> UML</w:t>
        </w:r>
      </w:ins>
      <w:r w:rsidRPr="00D51870">
        <w:rPr>
          <w:lang w:val="es-ES_tradnl"/>
        </w:rPr>
        <w:t xml:space="preserve"> </w:t>
      </w:r>
      <w:ins w:id="223" w:author="Francisco José Jaime" w:date="2023-08-16T08:52:00Z">
        <w:r w:rsidR="009C64C1">
          <w:rPr>
            <w:lang w:val="es-ES_tradnl"/>
          </w:rPr>
          <w:t xml:space="preserve">ya </w:t>
        </w:r>
      </w:ins>
      <w:r w:rsidRPr="00D51870">
        <w:rPr>
          <w:lang w:val="es-ES_tradnl"/>
        </w:rPr>
        <w:t xml:space="preserve">realizados mostrados </w:t>
      </w:r>
      <w:del w:id="224" w:author="Francisco José Jaime" w:date="2023-08-16T08:52:00Z">
        <w:r w:rsidRPr="00D51870" w:rsidDel="009C64C1">
          <w:rPr>
            <w:lang w:val="es-ES_tradnl"/>
          </w:rPr>
          <w:delText>anteriormente</w:delText>
        </w:r>
      </w:del>
      <w:ins w:id="225" w:author="Francisco José Jaime" w:date="2023-08-16T08:52:00Z">
        <w:r w:rsidR="009C64C1">
          <w:rPr>
            <w:lang w:val="es-ES_tradnl"/>
          </w:rPr>
          <w:t>en las secciones anteriores del documento</w:t>
        </w:r>
      </w:ins>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2CEB3E01" w14:textId="33C1F32B" w:rsidR="00FD308A"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Figura 18</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226" w:name="_Toc142585183"/>
      <w:r w:rsidRPr="00D51870">
        <w:rPr>
          <w:lang w:val="es-ES_tradnl"/>
        </w:rPr>
        <w:lastRenderedPageBreak/>
        <w:t xml:space="preserve">3.4.1 Diagrama de clases </w:t>
      </w:r>
      <w:commentRangeStart w:id="227"/>
      <w:r w:rsidRPr="00D51870">
        <w:rPr>
          <w:lang w:val="es-ES_tradnl"/>
        </w:rPr>
        <w:t>lógico</w:t>
      </w:r>
      <w:bookmarkEnd w:id="226"/>
      <w:commentRangeEnd w:id="227"/>
      <w:r w:rsidR="009C64C1">
        <w:rPr>
          <w:rStyle w:val="Refdecomentario"/>
          <w:rFonts w:eastAsiaTheme="minorHAnsi" w:cstheme="minorBidi"/>
          <w:b w:val="0"/>
          <w:color w:val="auto"/>
        </w:rPr>
        <w:commentReference w:id="227"/>
      </w:r>
    </w:p>
    <w:p w14:paraId="45CF0B63" w14:textId="46A36E62" w:rsidR="00E62CB4" w:rsidRPr="00D51870" w:rsidRDefault="00E62CB4" w:rsidP="00BB7866">
      <w:pPr>
        <w:keepNext/>
        <w:spacing w:line="360" w:lineRule="auto"/>
        <w:jc w:val="both"/>
        <w:rPr>
          <w:lang w:val="es-ES_tradnl"/>
        </w:rPr>
      </w:pPr>
      <w:r w:rsidRPr="00D51870">
        <w:rPr>
          <w:lang w:val="es-ES_tradnl"/>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7"/>
                    <a:stretch>
                      <a:fillRect/>
                    </a:stretch>
                  </pic:blipFill>
                  <pic:spPr>
                    <a:xfrm>
                      <a:off x="0" y="0"/>
                      <a:ext cx="5858241" cy="8319020"/>
                    </a:xfrm>
                    <a:prstGeom prst="rect">
                      <a:avLst/>
                    </a:prstGeom>
                  </pic:spPr>
                </pic:pic>
              </a:graphicData>
            </a:graphic>
          </wp:inline>
        </w:drawing>
      </w:r>
    </w:p>
    <w:p w14:paraId="3247A6A7" w14:textId="657216C1" w:rsidR="00BB7866" w:rsidRPr="00D51870" w:rsidRDefault="00BB7866" w:rsidP="00F6070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18</w:t>
      </w:r>
      <w:r w:rsidRPr="00D51870">
        <w:rPr>
          <w:i/>
          <w:iCs w:val="0"/>
          <w:lang w:val="es-ES_tradnl"/>
        </w:rPr>
        <w:fldChar w:fldCharType="end"/>
      </w:r>
      <w:r w:rsidRPr="00D51870">
        <w:rPr>
          <w:i/>
          <w:iCs w:val="0"/>
          <w:lang w:val="es-ES_tradnl"/>
        </w:rPr>
        <w:t>. Diagrama de clases lógico del sistema.</w:t>
      </w:r>
    </w:p>
    <w:p w14:paraId="32D5D61E" w14:textId="77777777" w:rsidR="00E62CB4" w:rsidRPr="00D51870" w:rsidRDefault="00E62CB4" w:rsidP="00E62CB4">
      <w:pPr>
        <w:rPr>
          <w:lang w:val="es-ES_tradnl"/>
        </w:rPr>
      </w:pPr>
    </w:p>
    <w:p w14:paraId="65DCA67C" w14:textId="23143805" w:rsidR="00AE082F" w:rsidRPr="00D51870" w:rsidRDefault="00E62CB4" w:rsidP="002F2ACC">
      <w:pPr>
        <w:spacing w:line="360" w:lineRule="auto"/>
        <w:jc w:val="both"/>
        <w:rPr>
          <w:lang w:val="es-ES_tradnl"/>
        </w:rPr>
      </w:pPr>
      <w:r w:rsidRPr="00D51870">
        <w:rPr>
          <w:lang w:val="es-ES_tradnl"/>
        </w:rPr>
        <w:t xml:space="preserve">En el diagrama se observa </w:t>
      </w:r>
      <w:r w:rsidR="005B462B" w:rsidRPr="00D51870">
        <w:rPr>
          <w:lang w:val="es-ES_tradnl"/>
        </w:rPr>
        <w:t>que no existen dependencias ni relaciones de ningún tipo en las clases del proyecto, ya que se ha realizado una clase por cada pantalla que forma la aplicación</w:t>
      </w:r>
      <w:r w:rsidR="00E2047D" w:rsidRPr="00D51870">
        <w:rPr>
          <w:lang w:val="es-ES_tradnl"/>
        </w:rPr>
        <w:t xml:space="preserve"> en su totalidad </w:t>
      </w:r>
      <w:r w:rsidR="00AE082F" w:rsidRPr="00D51870">
        <w:rPr>
          <w:lang w:val="es-ES_tradnl"/>
        </w:rPr>
        <w:t>ya que el tratamiento se facilita un poco más a la hora de tener una clase por cada pantalla de la plataforma,</w:t>
      </w:r>
      <w:r w:rsidR="005B462B" w:rsidRPr="00D51870">
        <w:rPr>
          <w:lang w:val="es-ES_tradnl"/>
        </w:rPr>
        <w:t xml:space="preserve"> </w:t>
      </w:r>
      <w:r w:rsidR="00E2047D" w:rsidRPr="00D51870">
        <w:rPr>
          <w:lang w:val="es-ES_tradnl"/>
        </w:rPr>
        <w:t>nombrando</w:t>
      </w:r>
      <w:r w:rsidR="005B462B" w:rsidRPr="00D51870">
        <w:rPr>
          <w:lang w:val="es-ES_tradnl"/>
        </w:rPr>
        <w:t xml:space="preserve"> a las clases </w:t>
      </w:r>
      <w:r w:rsidR="00E2047D" w:rsidRPr="00D51870">
        <w:rPr>
          <w:lang w:val="es-ES_tradnl"/>
        </w:rPr>
        <w:t xml:space="preserve">que actúan de controladores con el nombre de la pantalla a la que deben controlar. </w:t>
      </w:r>
      <w:r w:rsidR="00AE082F" w:rsidRPr="00D51870">
        <w:rPr>
          <w:lang w:val="es-ES_tradnl"/>
        </w:rPr>
        <w:t>Con esto previamente explicado, se procede a explicar cada una de las clases que forman el diagrama, detallando los atributos y el funcionamiento de los métodos.</w:t>
      </w:r>
    </w:p>
    <w:p w14:paraId="55180D30" w14:textId="77777777" w:rsidR="002F2ACC" w:rsidRPr="00D51870" w:rsidRDefault="002F2ACC" w:rsidP="002F2ACC">
      <w:pPr>
        <w:spacing w:line="360" w:lineRule="auto"/>
        <w:jc w:val="both"/>
        <w:rPr>
          <w:lang w:val="es-ES_tradnl"/>
        </w:rPr>
      </w:pPr>
    </w:p>
    <w:p w14:paraId="17CC8A8D" w14:textId="5A3472D9" w:rsidR="00681D90" w:rsidRPr="00D51870" w:rsidRDefault="006F4C1A" w:rsidP="002F2ACC">
      <w:pPr>
        <w:spacing w:line="360" w:lineRule="auto"/>
        <w:jc w:val="both"/>
        <w:rPr>
          <w:lang w:val="es-ES_tradnl"/>
        </w:rPr>
      </w:pPr>
      <w:r w:rsidRPr="00D51870">
        <w:rPr>
          <w:lang w:val="es-ES_tradnl"/>
        </w:rPr>
        <w:t>CarritoController</w:t>
      </w:r>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r w:rsidR="00681D90" w:rsidRPr="00D51870">
        <w:rPr>
          <w:lang w:val="es-ES_tradnl"/>
        </w:rPr>
        <w:t>initialize</w:t>
      </w:r>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'productosOptions'</w:t>
      </w:r>
      <w:r w:rsidR="00875A89" w:rsidRPr="00D51870">
        <w:rPr>
          <w:lang w:val="es-ES_tradnl"/>
        </w:rPr>
        <w:t xml:space="preserve">. </w:t>
      </w:r>
      <w:r w:rsidR="00E750B3" w:rsidRPr="00D51870">
        <w:rPr>
          <w:lang w:val="es-ES_tradnl"/>
        </w:rPr>
        <w:t xml:space="preserve">En el método 'showTotalPrice' se calcula el precio total de los productos añadidos al carrito, donde se establece una conexión a la base de datos para obtener la información necesaria para obtener los datos del carrito, mostrando el resultado en la etiqueta 'totalPrecio'. </w:t>
      </w:r>
      <w:r w:rsidR="003E333D" w:rsidRPr="00D51870">
        <w:rPr>
          <w:lang w:val="es-ES_tradnl"/>
        </w:rPr>
        <w:t xml:space="preserve">El método 'confirmPurchase'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'goBack'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546CE9EB" w14:textId="3C0B8907" w:rsidR="00221E55" w:rsidRPr="00D51870" w:rsidRDefault="00221E55" w:rsidP="002F2ACC">
      <w:pPr>
        <w:spacing w:line="360" w:lineRule="auto"/>
        <w:jc w:val="both"/>
        <w:rPr>
          <w:lang w:val="es-ES_tradnl"/>
        </w:rPr>
      </w:pPr>
      <w:r w:rsidRPr="00D51870">
        <w:rPr>
          <w:lang w:val="es-ES_tradnl"/>
        </w:rPr>
        <w:t>HomeController: E</w:t>
      </w:r>
      <w:r w:rsidR="00832256" w:rsidRPr="00D51870">
        <w:rPr>
          <w:lang w:val="es-ES_tradnl"/>
        </w:rPr>
        <w:t xml:space="preserve">sta clase se utiliza para representar la pantalla principal de la aplicación. En esta clase, en el método 'initialize' se realiza un carrusel donde se muestran los comercios que hay registrados en la base de datos del sistema, donde se realiza una búsqueda en el método 'searchCommercesDB' en la base de datos almacenando en la variable 'nombrescomercios' para, una vez seleccionados todos los comercios, se almacena cada nombre en la variable carrusel y se ejecuta la animación gracias al método 'startAnimation'. En el método 'handleRegisterButton' se avanza a la interfaz de registro de usuario, donde </w:t>
      </w:r>
      <w:r w:rsidR="00602066" w:rsidRPr="00D51870">
        <w:rPr>
          <w:lang w:val="es-ES_tradnl"/>
        </w:rPr>
        <w:t xml:space="preserve">en </w:t>
      </w:r>
      <w:r w:rsidR="00832256" w:rsidRPr="00D51870">
        <w:rPr>
          <w:lang w:val="es-ES_tradnl"/>
        </w:rPr>
        <w:t xml:space="preserve">el método 'handleLoginButton'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r w:rsidR="00846D16" w:rsidRPr="00D51870">
        <w:rPr>
          <w:lang w:val="es-ES_tradnl"/>
        </w:rPr>
        <w:lastRenderedPageBreak/>
        <w:t>'searchCommerce' es utilizado para encontrar el comercio tecleado, cuyo nombre se guarda en la variable 'searchField', obteniendo todos los nombres de la base de datos y una vez recopilados, se comprueba nombre a nombre, guardando el posible nombre encontrado en la variable 'nombreBD' el cual, si coincide con el tecleado, la variable booleana 'commerceFound' pasa a ser true, se crea el botón del comercio para que se pueda acceder detalladamente a los productos de este. En caso de que no se encuentre el comercio se lanza un mensaje de error indicando que no se pudo encontrar el comercio tecleado. Por último, el método 'getidcommerce' obtiene el id del comercio recibiendo por parámetro el nombre del comercio.</w:t>
      </w:r>
    </w:p>
    <w:p w14:paraId="6E8C5A33" w14:textId="77777777" w:rsidR="00877B13" w:rsidRPr="00D51870" w:rsidRDefault="00877B13" w:rsidP="002F2ACC">
      <w:pPr>
        <w:spacing w:line="360" w:lineRule="auto"/>
        <w:jc w:val="both"/>
        <w:rPr>
          <w:lang w:val="es-ES_tradnl"/>
        </w:rPr>
      </w:pPr>
    </w:p>
    <w:p w14:paraId="132F0F7A" w14:textId="3E4FA06E" w:rsidR="00877B13" w:rsidRPr="00D51870" w:rsidRDefault="00877B13" w:rsidP="002F2ACC">
      <w:pPr>
        <w:spacing w:line="360" w:lineRule="auto"/>
        <w:jc w:val="both"/>
        <w:rPr>
          <w:lang w:val="es-ES_tradnl"/>
        </w:rPr>
      </w:pPr>
      <w:r w:rsidRPr="00D51870">
        <w:rPr>
          <w:lang w:val="es-ES_tradnl"/>
        </w:rPr>
        <w:t xml:space="preserve">LoginAdminController: En esta clase se han realizado los métodos necesarios para llevar a cabo el inicio de sesión del usuario administrador. </w:t>
      </w:r>
      <w:r w:rsidR="00AA35F5" w:rsidRPr="00D51870">
        <w:rPr>
          <w:lang w:val="es-ES_tradnl"/>
        </w:rPr>
        <w:t xml:space="preserve">En el método 'handleLogin' se lleva a cabo el inicio de sesión del usuario administrador, donde si hay algún error a la hora de iniciar sesión con las credenciales necesarias se muestra un mensaje indicándolo. El método 'handleLogout' cierra la sesión del usuario, volviendo a la pantalla de inicio de sesión. El método 'isValidCredentials',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El hasheo de la contraseña en SHA-256[3] se lleva a cabo en el método 'hashPassword256'. El método 'handle</w:t>
      </w:r>
      <w:r w:rsidR="00B10C7A" w:rsidRPr="00D51870">
        <w:rPr>
          <w:lang w:val="es-ES_tradnl"/>
        </w:rPr>
        <w:t>g</w:t>
      </w:r>
      <w:r w:rsidR="00BF0DC5" w:rsidRPr="00D51870">
        <w:rPr>
          <w:lang w:val="es-ES_tradnl"/>
        </w:rPr>
        <w:t>oBack'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34F27ED0" w:rsidR="00B10C7A" w:rsidRPr="00D51870" w:rsidRDefault="00B10C7A" w:rsidP="002F2ACC">
      <w:pPr>
        <w:spacing w:line="360" w:lineRule="auto"/>
        <w:jc w:val="both"/>
        <w:rPr>
          <w:lang w:val="es-ES_tradnl"/>
        </w:rPr>
      </w:pPr>
      <w:r w:rsidRPr="00D51870">
        <w:rPr>
          <w:lang w:val="es-ES_tradnl"/>
        </w:rPr>
        <w:t xml:space="preserve">LoginComercioController: Esta clase se encarga del inicio de sesión del usuario comercio, pues los métodos que se muestran en la </w:t>
      </w:r>
      <w:r w:rsidRPr="00D51870">
        <w:rPr>
          <w:i/>
          <w:iCs/>
          <w:lang w:val="es-ES_tradnl"/>
        </w:rPr>
        <w:t>Figura 18</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r w:rsidRPr="00D51870">
        <w:rPr>
          <w:lang w:val="es-ES_tradnl"/>
        </w:rPr>
        <w:t>LoginController: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BCrypt[1]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r w:rsidRPr="00D51870">
        <w:rPr>
          <w:lang w:val="es-ES_tradnl"/>
        </w:rPr>
        <w:lastRenderedPageBreak/>
        <w:t xml:space="preserve">LoginMenuController: En esta clase se implementa la funcionalidad del menú de login según la elección del usuario, por lo que se ha llevado a cabo la creación de tres variables booleanas que se establecerán a true dependiendo del usuario que sea. Si es administrador, se ejecutará el método 'handleAdminButton', que redirigirá a la pantalla de inicio de sesión del administrador, de la misma forma que los métodos 'handleNextScreen' que corresponde al cliente y 'handleCommerceButton'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r w:rsidRPr="00D51870">
        <w:rPr>
          <w:lang w:val="es-ES_tradnl"/>
        </w:rPr>
        <w:t xml:space="preserve">PaginaAdmin: Se ha realizado en esta clase los métodos realizados para la página principal del administrador. Se ha llevado a cabo la realización de un carrusel donde se muestran los nombres del comercio, donde el método 'searchCommercesDB' lleva a cabo la recopilación de los nombres de los comercios, almacenándolos en la variable 'nombrescomercios', que una vez recopilados se añade nombre por nombre a la variable 'carrusel', que una vez formado lleva a cabo la simulación de animación en el método 'startAnimation'. Por otro </w:t>
      </w:r>
      <w:r w:rsidR="00EE457F" w:rsidRPr="00D51870">
        <w:rPr>
          <w:lang w:val="es-ES_tradnl"/>
        </w:rPr>
        <w:t>lado,</w:t>
      </w:r>
      <w:r w:rsidRPr="00D51870">
        <w:rPr>
          <w:lang w:val="es-ES_tradnl"/>
        </w:rPr>
        <w:t xml:space="preserve"> encontramos el método 'handleLogout' para cerrar la sesión, el método 'handleGoAdminProfile' que es el encargado de mostrar el perfil del administrador y los datos de este.</w:t>
      </w:r>
      <w:r w:rsidR="00EE457F" w:rsidRPr="00D51870">
        <w:rPr>
          <w:lang w:val="es-ES_tradnl"/>
        </w:rPr>
        <w:t xml:space="preserve"> El método 'handleGoRequest' se encarga de visualizar las solicitudes emitidas por los comercios para su correspondiente revisión. En el método 'searchCommerce' se realiza una búsqueda en la base de datos del comercio tecleado a partir del nombre introducido, en el cual si se encuentra es almacenado en la variable. Si se encuentra, la variable 'commerceFound' se establece a true y se detiene la búsqueda añadiendo el resultado a la variable 'carruselComercios'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'getidcommerce'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r w:rsidRPr="00D51870">
        <w:rPr>
          <w:lang w:val="es-ES_tradnl"/>
        </w:rPr>
        <w:t xml:space="preserve">PaginaClienteController: En esta página se ha llevado a cabo la realización de los métodos de la página principal del cliente. Como se puede observar, </w:t>
      </w:r>
      <w:r w:rsidR="0014663B" w:rsidRPr="00D51870">
        <w:rPr>
          <w:lang w:val="es-ES_tradnl"/>
        </w:rPr>
        <w:t xml:space="preserve">se ha creado un método 'handleLogout' para cerrar sesión, 'handlegoProfile' para visualizar el perfil del cliente y los </w:t>
      </w:r>
      <w:r w:rsidR="0014663B" w:rsidRPr="00D51870">
        <w:rPr>
          <w:lang w:val="es-ES_tradnl"/>
        </w:rPr>
        <w:lastRenderedPageBreak/>
        <w:t>métodos 'searchCommercesDB', 'initialize' y 'startAnimation' para el carrusel de los comercios. También se ha realizado el método 'searchCommerce' que busca el comercio introducido por pantalla y que es posteriormente almacenado en la variable 'searchField' y 'getidcommerce' para encontrar el id del comercio buscado. Como novedad, se ha creado el método 'handleCart'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r w:rsidRPr="00D51870">
        <w:rPr>
          <w:lang w:val="es-ES_tradnl"/>
        </w:rPr>
        <w:t>PaginaComercioController: Clase que se crea para manejar la página principal del comercio. Se encuentran métodos como 'handleLogout' para el cierre de sesión, 'handlegoProfile' para la visualización de su perfil y 'handleGoProducts'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r w:rsidRPr="00D51870">
        <w:rPr>
          <w:lang w:val="es-ES_tradnl"/>
        </w:rPr>
        <w:t>PerfilAdminController: En esta clase se realizan las funciones que se pueden llevar a cabo en el perfil del usuario administrador</w:t>
      </w:r>
      <w:r w:rsidR="00BF3F75" w:rsidRPr="00D51870">
        <w:rPr>
          <w:lang w:val="es-ES_tradnl"/>
        </w:rPr>
        <w:t xml:space="preserve">. Primero, se lleva a cabo la inicialización y visualización de los datos del administrador mediante el método 'initialize' guardándolos en las etiquetas creadas por cada campo. El método 'handleEditButton' es disparado por el botón 'editDataAdmin',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'changePassword', que con la ayuda de los métodos 'hashPasswordSHA256' que hace un hash de la nueva contraseña establecida que se pasa por parámetro junto la sal que es llevada a cabo por el método 'cadenaAleatoria'</w:t>
      </w:r>
      <w:r w:rsidR="00194A39" w:rsidRPr="00D51870">
        <w:rPr>
          <w:lang w:val="es-ES_tradnl"/>
        </w:rPr>
        <w:t>, restablece la contraseña escrita por teclado por el usuario, recogida en las variables 'passField' y 'repeatPassField',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'numeroAleatorioEnRango' para crear una sal totalmente aleatoria. También se observa el método 'goBack'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r w:rsidRPr="00D51870">
        <w:rPr>
          <w:lang w:val="es-ES_tradnl"/>
        </w:rPr>
        <w:t xml:space="preserve">PerfilClienteController: En esta clase se han realizado las funciones que se pueden llevar a cabo en el perfil del cliente. Inicialmente se encuentran métodos como 'handleLogout' para el cierre de sesión e 'initialize' para cargar los datos del usuario en su perfil. En </w:t>
      </w:r>
      <w:r w:rsidRPr="00D51870">
        <w:rPr>
          <w:lang w:val="es-ES_tradnl"/>
        </w:rPr>
        <w:lastRenderedPageBreak/>
        <w:t xml:space="preserve">'handleDeleteProfile' se realiza el borrado del perfil del cliente, donde se hace una búsqueda de los datos de este en la base de datos para su correcta eliminación, mostrando la alerta correspondiente en caso de que sea o no llevado a cabo. En 'handleEditButton' se realiza la misma función que en el usuario administrador solo que los campos del cliente son distintos, pero el proceso es similar: se cargan los datos actuales del cliente en el formulario que se crea al disparar el botón 'editButton', en el que una vez editados los mismos, se pueden guardar, actualizando el registro correspondiente del cliente en la base de datos, o cancelando la edición, haciendo que el usuario regrese a la pantalla previa. El cambio de contraseña se realiza en el método 'changePassword' donde se crea un pequeño formulario con los campos 'passField' y 'repeatpassField', a diferencia de que en este método se usa la librería </w:t>
      </w:r>
      <w:r w:rsidR="00D70898" w:rsidRPr="00D51870">
        <w:rPr>
          <w:lang w:val="es-ES_tradnl"/>
        </w:rPr>
        <w:t>BCrypt [</w:t>
      </w:r>
      <w:r w:rsidRPr="00D51870">
        <w:rPr>
          <w:lang w:val="es-ES_tradnl"/>
        </w:rPr>
        <w:t>1] tanto para la generación de la sal como el hash de la contraseña, facilitando la elaboración de este método. También se hace uso del método 'goBack'.</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r w:rsidRPr="00D51870">
        <w:rPr>
          <w:lang w:val="es-ES_tradnl"/>
        </w:rPr>
        <w:t>PerfilComercioController: De la misma manera que los anteriores, se maneja la navegación dentro del perfil del comercio. Se puede observar que están presentes métodos ya conocidos y explicados previamente, tales como el método 'handleLogout' para el cierre de sesión, 'initialize' para obtener los datos de dicho usuario, 'handleDeleteProfile' para llevar a cabo la eliminación de los datos que identifican al comercio, la edición de los datos identificativos mediante el método 'handleEditButton' con la creación de un formulario junto a los campos que se requirieron en el registro salvo el NIF, 'goBack' para regresar a la pantalla anterior y  'changePassword'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r w:rsidRPr="00D51870">
        <w:rPr>
          <w:lang w:val="es-ES_tradnl"/>
        </w:rPr>
        <w:t>ProductosComercioController: En esta clase, se lleva a cabo el manejo de los productos que el comercio ha creado. Por tanto, en el método 'initialize'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'getProductos',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'mostrarDatos', mostrando los datos del producto que se ha consultado</w:t>
      </w:r>
      <w:r w:rsidR="00B25925" w:rsidRPr="00D51870">
        <w:rPr>
          <w:lang w:val="es-ES_tradnl"/>
        </w:rPr>
        <w:t xml:space="preserve">. En este método también puede llevarse a cabo la edición de los datos del producto, así como su eliminación de la plataforma y por lo tanto de la base de datos. El </w:t>
      </w:r>
      <w:r w:rsidR="00B25925" w:rsidRPr="00D51870">
        <w:rPr>
          <w:lang w:val="es-ES_tradnl"/>
        </w:rPr>
        <w:lastRenderedPageBreak/>
        <w:t xml:space="preserve">método 'handleAddProduct' crea un formulario con el que rellenar los datos pertenecientes a un producto, creando las variables necesarias para llevarlo a cabo, pudiendo guardar o cancelar la creación de este. El método 'searchProduct' devuelve el producto tecleado en el campo 'productField', el cual, si la variable found es falsa, se devuelve una alerta mostrando el error. También se encuentra el método 'goBack'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r w:rsidRPr="00D51870">
        <w:rPr>
          <w:lang w:val="es-ES_tradnl"/>
        </w:rPr>
        <w:t xml:space="preserve">ProductosComercioDetalladoController: Esta clase se encarga de la visualización de los productos por parte del cliente una vez este ha accedido al comercio. </w:t>
      </w:r>
      <w:r w:rsidR="0079678A" w:rsidRPr="00D51870">
        <w:rPr>
          <w:lang w:val="es-ES_tradnl"/>
        </w:rPr>
        <w:t>El método 'initialize' de esta clase lleva a cabo la carga de todos los productos de dicho comercio, que es llevado a cabo por el método 'loadProducts', almacenando los productos en la variable 'productos'. El método 'searchProducts'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 xml:space="preserve">En el método 'handleGoBack'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r w:rsidRPr="00D51870">
        <w:rPr>
          <w:lang w:val="es-ES_tradnl"/>
        </w:rPr>
        <w:t xml:space="preserve">RegistroClienteController: </w:t>
      </w:r>
      <w:r w:rsidR="003F6706" w:rsidRPr="00D51870">
        <w:rPr>
          <w:lang w:val="es-ES_tradnl"/>
        </w:rPr>
        <w:t>En esta clase se realizan los métodos para llevar el registro del cliente. Se hace uso de un generador de números aleatorios en el método 'generateRandomNumber' para la generación del id del cliente. En el método 'handleSaveButtonAction'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 xml:space="preserve">crea y almacena el registro del cliente en la base de datos. Se ha realizado el método 'esEmailValido'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'goBack'.</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r w:rsidRPr="00D51870">
        <w:rPr>
          <w:lang w:val="es-ES_tradnl"/>
        </w:rPr>
        <w:t xml:space="preserve">RegistroMenuController: </w:t>
      </w:r>
      <w:r w:rsidR="003D38CA" w:rsidRPr="00D51870">
        <w:rPr>
          <w:lang w:val="es-ES_tradnl"/>
        </w:rPr>
        <w:t xml:space="preserve">En esta clase se lleva a cabo el control del menú de registro, donde se puede elegir entre uno de los dos usuarios que el usuario anónimo puede escoger. Por ello, </w:t>
      </w:r>
      <w:r w:rsidR="003D38CA" w:rsidRPr="00D51870">
        <w:rPr>
          <w:lang w:val="es-ES_tradnl"/>
        </w:rPr>
        <w:lastRenderedPageBreak/>
        <w:t>en los métodos 'handleClientRegisterButton' y 'handleCommerceRegisterButton' se redirige a la pantalla de registro dependiendo en cuál se pulse.</w:t>
      </w:r>
      <w:r w:rsidR="006536CD" w:rsidRPr="00D51870">
        <w:rPr>
          <w:lang w:val="es-ES_tradnl"/>
        </w:rPr>
        <w:t xml:space="preserve"> Se hace uso del método 'goBack'.</w:t>
      </w:r>
    </w:p>
    <w:p w14:paraId="786E1E7C" w14:textId="4A05A39A" w:rsidR="00C24F4B" w:rsidRPr="00D51870" w:rsidRDefault="00A7570E" w:rsidP="002F2ACC">
      <w:pPr>
        <w:spacing w:line="360" w:lineRule="auto"/>
        <w:jc w:val="both"/>
        <w:rPr>
          <w:lang w:val="es-ES_tradnl"/>
        </w:rPr>
      </w:pPr>
      <w:r w:rsidRPr="00D51870">
        <w:rPr>
          <w:lang w:val="es-ES_tradnl"/>
        </w:rPr>
        <w:t xml:space="preserve">SolicitudComercioController: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'handleSaveButtonAction', en el que se comprueban los campos introducidos por el usuario comercio, que, en el caso de ser correctos, se lleva a cabo el registro de la solicitud a la espera de la revisión de un administrador. Se hace uso del método 'goBack'.</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r w:rsidRPr="00D51870">
        <w:rPr>
          <w:lang w:val="es-ES_tradnl"/>
        </w:rPr>
        <w:t>SolicitudesController</w:t>
      </w:r>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'initialize', el cual obtiene los nombres de los comercios los cuales han realizado la solicitud, haciéndolos accesibles mediante la creación de botones, agregando los mismos a la variable 'nombres'. Estos botones serán accesibles gracias al método 'mostrarDatosComercio',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'numeroAleatorioEnRango', 'cadenaAleatoria' y 'hashPasswordSHA256' se emplean para la creación del comercio en caso de que su solicitud se acepte. Como novedad, se puede observar las implementaciones de los métodos 'enviarCorreo' y 'enviarCorreoDenegacion', los cuales envían un correo a un correo de prueba establecido para informar al comercio tanto si se acepta como si se rechaza la solicitud. En caso positivo, se adjuntan las credenciales de este. También se implementa el método 'goBack'.</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228" w:name="_Toc142585184"/>
      <w:r w:rsidRPr="00D51870">
        <w:rPr>
          <w:lang w:val="es-ES_tradnl"/>
        </w:rPr>
        <w:t>Implementación de la aplicación</w:t>
      </w:r>
      <w:bookmarkEnd w:id="228"/>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229" w:name="_Toc142585185"/>
      <w:r w:rsidRPr="00D51870">
        <w:rPr>
          <w:lang w:val="es-ES_tradnl"/>
        </w:rPr>
        <w:t>4.1 Visión general</w:t>
      </w:r>
      <w:bookmarkEnd w:id="229"/>
    </w:p>
    <w:p w14:paraId="2906A7CB" w14:textId="2BBDB5E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del w:id="230" w:author="Francisco José Jaime" w:date="2023-08-16T09:04:00Z">
        <w:r w:rsidR="00784DEF" w:rsidRPr="00D51870" w:rsidDel="005F7277">
          <w:rPr>
            <w:lang w:val="es-ES_tradnl"/>
          </w:rPr>
          <w:delText>siempre a lo que un trabajo de fin de grado abarca</w:delText>
        </w:r>
      </w:del>
      <w:ins w:id="231" w:author="Francisco José Jaime" w:date="2023-08-16T09:04:00Z">
        <w:r w:rsidR="005F7277">
          <w:rPr>
            <w:lang w:val="es-ES_tradnl"/>
          </w:rPr>
          <w:t>a los aspectos clave y más relevantes del sistema bajo desarrollo</w:t>
        </w:r>
      </w:ins>
      <w:r w:rsidR="00695C75" w:rsidRPr="00D51870">
        <w:rPr>
          <w:lang w:val="es-ES_tradnl"/>
        </w:rPr>
        <w:t xml:space="preserve">, centrándose en los principales </w:t>
      </w:r>
      <w:del w:id="232" w:author="Francisco José Jaime" w:date="2023-08-16T09:04:00Z">
        <w:r w:rsidR="00695C75" w:rsidRPr="00D51870" w:rsidDel="00456324">
          <w:rPr>
            <w:lang w:val="es-ES_tradnl"/>
          </w:rPr>
          <w:delText>sub</w:delText>
        </w:r>
      </w:del>
      <w:r w:rsidR="00695C75" w:rsidRPr="00D51870">
        <w:rPr>
          <w:lang w:val="es-ES_tradnl"/>
        </w:rPr>
        <w:t>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233" w:name="_Toc142585186"/>
      <w:r w:rsidRPr="00D51870">
        <w:rPr>
          <w:lang w:val="es-ES_tradnl"/>
        </w:rPr>
        <w:t>4.2 Planificación</w:t>
      </w:r>
      <w:bookmarkEnd w:id="233"/>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ins w:id="234" w:author="Francisco José Jaime" w:date="2023-08-16T09:06:00Z">
        <w:r w:rsidR="00C45658">
          <w:rPr>
            <w:lang w:val="es-ES_tradnl"/>
          </w:rPr>
          <w:t xml:space="preserve">de </w:t>
        </w:r>
      </w:ins>
      <w:r w:rsidR="00AD419C" w:rsidRPr="00D51870">
        <w:rPr>
          <w:lang w:val="es-ES_tradnl"/>
        </w:rPr>
        <w:t>Scrum</w:t>
      </w:r>
      <w:r w:rsidR="00A61A6B" w:rsidRPr="00D51870">
        <w:rPr>
          <w:lang w:val="es-ES_tradnl"/>
        </w:rPr>
        <w:t xml:space="preserve"> con adaptaciones a este proyecto, se sigue por consiguiente la división de las etapas en sprints,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Pr="00D51870" w:rsidRDefault="00CB427D" w:rsidP="00CB427D">
      <w:pPr>
        <w:keepNext/>
        <w:spacing w:line="360" w:lineRule="auto"/>
        <w:jc w:val="both"/>
        <w:rPr>
          <w:lang w:val="es-ES_tradnl"/>
        </w:rPr>
      </w:pPr>
      <w:commentRangeStart w:id="235"/>
      <w:r w:rsidRPr="00D51870">
        <w:rPr>
          <w:lang w:val="es-ES_tradnl"/>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8"/>
                    <a:stretch>
                      <a:fillRect/>
                    </a:stretch>
                  </pic:blipFill>
                  <pic:spPr>
                    <a:xfrm>
                      <a:off x="0" y="0"/>
                      <a:ext cx="5755640" cy="325120"/>
                    </a:xfrm>
                    <a:prstGeom prst="rect">
                      <a:avLst/>
                    </a:prstGeom>
                  </pic:spPr>
                </pic:pic>
              </a:graphicData>
            </a:graphic>
          </wp:inline>
        </w:drawing>
      </w:r>
      <w:commentRangeEnd w:id="235"/>
      <w:r w:rsidR="00C45658">
        <w:rPr>
          <w:rStyle w:val="Refdecomentario"/>
        </w:rPr>
        <w:commentReference w:id="235"/>
      </w:r>
    </w:p>
    <w:p w14:paraId="4CCA252B" w14:textId="6539FCD4" w:rsidR="00CB427D" w:rsidRPr="00D51870" w:rsidRDefault="00CB427D" w:rsidP="00CB427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19</w:t>
      </w:r>
      <w:r w:rsidRPr="00D51870">
        <w:rPr>
          <w:i/>
          <w:iCs w:val="0"/>
          <w:lang w:val="es-ES_tradnl"/>
        </w:rPr>
        <w:fldChar w:fldCharType="end"/>
      </w:r>
      <w:r w:rsidRPr="00D51870">
        <w:rPr>
          <w:i/>
          <w:iCs w:val="0"/>
          <w:lang w:val="es-ES_tradnl"/>
        </w:rPr>
        <w:t>. Tablas utilizadas para la recopilación, división y realización de los requisitos</w:t>
      </w:r>
    </w:p>
    <w:p w14:paraId="47BB07BA" w14:textId="5D05A707" w:rsidR="00CB427D" w:rsidRPr="00D51870" w:rsidRDefault="00CB427D" w:rsidP="00C1571A">
      <w:pPr>
        <w:spacing w:line="360" w:lineRule="auto"/>
        <w:jc w:val="both"/>
        <w:rPr>
          <w:lang w:val="es-ES_tradnl"/>
        </w:rPr>
      </w:pPr>
      <w:r w:rsidRPr="00D51870">
        <w:rPr>
          <w:lang w:val="es-ES_tradnl"/>
        </w:rPr>
        <w:t xml:space="preserve">Como se puede observar en la </w:t>
      </w:r>
      <w:r w:rsidRPr="00D51870">
        <w:rPr>
          <w:i/>
          <w:iCs/>
          <w:lang w:val="es-ES_tradnl"/>
        </w:rPr>
        <w:t>Figura 19</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236"/>
      <w:r w:rsidRPr="00D51870">
        <w:rPr>
          <w:lang w:val="es-ES_tradnl"/>
        </w:rPr>
        <w:t xml:space="preserve">de tres tablas </w:t>
      </w:r>
      <w:commentRangeEnd w:id="236"/>
      <w:r w:rsidR="00C45658">
        <w:rPr>
          <w:rStyle w:val="Refdecomentario"/>
        </w:rPr>
        <w:commentReference w:id="236"/>
      </w:r>
      <w:r w:rsidRPr="00D51870">
        <w:rPr>
          <w:lang w:val="es-ES_tradnl"/>
        </w:rPr>
        <w:t xml:space="preserve">para establecer el estado de implementación de los requisitos. 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237"/>
      <w:r w:rsidR="00243709" w:rsidRPr="00D51870">
        <w:rPr>
          <w:lang w:val="es-ES_tradnl"/>
        </w:rPr>
        <w:t>. F</w:t>
      </w:r>
      <w:r w:rsidRPr="00D51870">
        <w:rPr>
          <w:lang w:val="es-ES_tradnl"/>
        </w:rPr>
        <w:t>inalmente</w:t>
      </w:r>
      <w:r w:rsidR="00243709" w:rsidRPr="00D51870">
        <w:rPr>
          <w:lang w:val="es-ES_tradnl"/>
        </w:rPr>
        <w:t>, si se lograba el funcionamiento era el descrito en el requisito y por tanto el deseado, se trasladaba a la tabla del sprint correspondiente al que se encontraba el proyecto en ese momento</w:t>
      </w:r>
      <w:commentRangeEnd w:id="237"/>
      <w:r w:rsidR="00C45658">
        <w:rPr>
          <w:rStyle w:val="Refdecomentario"/>
        </w:rPr>
        <w:commentReference w:id="237"/>
      </w:r>
      <w:r w:rsidR="00243709" w:rsidRPr="00D51870">
        <w:rPr>
          <w:lang w:val="es-ES_tradnl"/>
        </w:rPr>
        <w:t>.</w:t>
      </w:r>
      <w:r w:rsidR="00C1571A" w:rsidRPr="00D51870">
        <w:rPr>
          <w:lang w:val="es-ES_tradnl"/>
        </w:rPr>
        <w:t xml:space="preserve"> A continuación, se detallan los sprints realizados en la </w:t>
      </w:r>
      <w:r w:rsidR="00C1571A" w:rsidRPr="00D51870">
        <w:rPr>
          <w:i/>
          <w:iCs/>
          <w:lang w:val="es-ES_tradnl"/>
        </w:rPr>
        <w:t>Figura 20.</w:t>
      </w:r>
    </w:p>
    <w:p w14:paraId="17D62D41" w14:textId="0CB1FED1" w:rsidR="00532F32" w:rsidRPr="00D51870" w:rsidRDefault="00461114" w:rsidP="00A61A6B">
      <w:pPr>
        <w:spacing w:line="360" w:lineRule="auto"/>
        <w:jc w:val="both"/>
        <w:rPr>
          <w:lang w:val="es-ES_tradnl"/>
        </w:rPr>
      </w:pPr>
      <w:r w:rsidRPr="00D51870">
        <w:rPr>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76CD9953"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Pr>
                                <w:i/>
                                <w:iCs w:val="0"/>
                                <w:noProof/>
                              </w:rPr>
                              <w:t>20</w:t>
                            </w:r>
                            <w:r w:rsidRPr="00A0084A">
                              <w:rPr>
                                <w:i/>
                                <w:iCs w:val="0"/>
                              </w:rPr>
                              <w:fldChar w:fldCharType="end"/>
                            </w:r>
                            <w:r w:rsidRPr="00A0084A">
                              <w:rPr>
                                <w:i/>
                                <w:iCs w:val="0"/>
                              </w:rPr>
                              <w:t>. Sprints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" stroked="f">
                <v:textbox inset="0,0,0,0">
                  <w:txbxContent>
                    <w:p w14:paraId="1D499D01" w14:textId="76CD9953"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Pr>
                          <w:i/>
                          <w:iCs w:val="0"/>
                          <w:noProof/>
                        </w:rPr>
                        <w:t>20</w:t>
                      </w:r>
                      <w:r w:rsidRPr="00A0084A">
                        <w:rPr>
                          <w:i/>
                          <w:iCs w:val="0"/>
                        </w:rPr>
                        <w:fldChar w:fldCharType="end"/>
                      </w:r>
                      <w:r w:rsidRPr="00A0084A">
                        <w:rPr>
                          <w:i/>
                          <w:iCs w:val="0"/>
                        </w:rPr>
                        <w:t>. Sprints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0D7847DA" w14:textId="7E6DBBF1" w:rsidR="00906762" w:rsidRPr="00D51870" w:rsidRDefault="00C1571A" w:rsidP="003D749C">
      <w:pPr>
        <w:spacing w:line="360" w:lineRule="auto"/>
        <w:jc w:val="both"/>
        <w:rPr>
          <w:lang w:val="es-ES_tradnl"/>
        </w:rPr>
      </w:pPr>
      <w:r w:rsidRPr="00D51870">
        <w:rPr>
          <w:lang w:val="es-ES_tradnl"/>
        </w:rPr>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lastRenderedPageBreak/>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238" w:name="_Toc142585187"/>
      <w:r w:rsidRPr="00D51870">
        <w:rPr>
          <w:lang w:val="es-ES_tradnl"/>
        </w:rPr>
        <w:t>4.3 Prototipado</w:t>
      </w:r>
      <w:bookmarkEnd w:id="238"/>
    </w:p>
    <w:p w14:paraId="305FAED4" w14:textId="77777777" w:rsidR="001A6564" w:rsidRPr="00D51870" w:rsidRDefault="00726EDB" w:rsidP="00F84ACD">
      <w:pPr>
        <w:spacing w:line="360" w:lineRule="auto"/>
        <w:jc w:val="both"/>
        <w:rPr>
          <w:lang w:val="es-ES_tradnl"/>
        </w:rPr>
      </w:pPr>
      <w:commentRangeStart w:id="239"/>
      <w:r w:rsidRPr="00D51870">
        <w:rPr>
          <w:lang w:val="es-ES_tradnl"/>
        </w:rPr>
        <w:t>En todo proyecto de software, debe haber un primer modelo del producto que se pretende desarrollar</w:t>
      </w:r>
      <w:r w:rsidR="001A6564" w:rsidRPr="00D51870">
        <w:rPr>
          <w:lang w:val="es-ES_tradnl"/>
        </w:rPr>
        <w:t xml:space="preserve"> </w:t>
      </w:r>
      <w:r w:rsidR="003C6F39" w:rsidRPr="00D51870">
        <w:rPr>
          <w:lang w:val="es-ES_tradnl"/>
        </w:rPr>
        <w:t>para hacer pruebas y mostrar un diseño inicial de la aplicación, que puede no contar con las características exactas y cumplir con todas las funciones exactas</w:t>
      </w:r>
      <w:r w:rsidRPr="00D51870">
        <w:rPr>
          <w:lang w:val="es-ES_tradnl"/>
        </w:rPr>
        <w:t xml:space="preserve">. </w:t>
      </w:r>
      <w:commentRangeEnd w:id="239"/>
      <w:r w:rsidR="00566F5F">
        <w:rPr>
          <w:rStyle w:val="Refdecomentario"/>
        </w:rPr>
        <w:commentReference w:id="239"/>
      </w:r>
    </w:p>
    <w:p w14:paraId="33A31FB2" w14:textId="28E2A55A" w:rsidR="00DC13D0" w:rsidRPr="00D51870" w:rsidRDefault="00726EDB" w:rsidP="00F84ACD">
      <w:pPr>
        <w:spacing w:line="360" w:lineRule="auto"/>
        <w:jc w:val="both"/>
        <w:rPr>
          <w:lang w:val="es-ES_tradnl"/>
        </w:rPr>
      </w:pPr>
      <w:del w:id="240" w:author="Francisco José Jaime" w:date="2023-08-17T09:50:00Z">
        <w:r w:rsidRPr="00D51870" w:rsidDel="0013513A">
          <w:rPr>
            <w:lang w:val="es-ES_tradnl"/>
          </w:rPr>
          <w:delText>Es por ello por lo que en</w:delText>
        </w:r>
      </w:del>
      <w:ins w:id="241" w:author="Francisco José Jaime" w:date="2023-08-17T09:50:00Z">
        <w:r w:rsidR="0013513A">
          <w:rPr>
            <w:lang w:val="es-ES_tradnl"/>
          </w:rPr>
          <w:t>En</w:t>
        </w:r>
      </w:ins>
      <w:r w:rsidRPr="00D51870">
        <w:rPr>
          <w:lang w:val="es-ES_tradnl"/>
        </w:rPr>
        <w:t xml:space="preserve"> este proyecto se ha realizado </w:t>
      </w:r>
      <w:commentRangeStart w:id="242"/>
      <w:r w:rsidRPr="00D51870">
        <w:rPr>
          <w:lang w:val="es-ES_tradnl"/>
        </w:rPr>
        <w:t>un</w:t>
      </w:r>
      <w:commentRangeEnd w:id="242"/>
      <w:r w:rsidR="0013513A">
        <w:rPr>
          <w:rStyle w:val="Refdecomentario"/>
        </w:rPr>
        <w:commentReference w:id="242"/>
      </w:r>
      <w:r w:rsidRPr="00D51870">
        <w:rPr>
          <w:lang w:val="es-ES_tradnl"/>
        </w:rPr>
        <w:t xml:space="preserve"> </w:t>
      </w:r>
      <w:ins w:id="243" w:author="Francisco José Jaime" w:date="2023-08-17T09:51:00Z">
        <w:r w:rsidR="0013513A" w:rsidRPr="0013513A">
          <w:rPr>
            <w:i/>
            <w:lang w:val="es-ES_tradnl"/>
            <w:rPrChange w:id="244" w:author="Francisco José Jaime" w:date="2023-08-17T09:51:00Z">
              <w:rPr>
                <w:lang w:val="es-ES_tradnl"/>
              </w:rPr>
            </w:rPrChange>
          </w:rPr>
          <w:t>mockup</w:t>
        </w:r>
        <w:r w:rsidR="0013513A">
          <w:rPr>
            <w:lang w:val="es-ES_tradnl"/>
          </w:rPr>
          <w:t xml:space="preserve"> </w:t>
        </w:r>
      </w:ins>
      <w:ins w:id="245" w:author="Francisco José Jaime" w:date="2023-08-17T09:52:00Z">
        <w:r w:rsidR="0013513A">
          <w:rPr>
            <w:lang w:val="es-ES_tradnl"/>
          </w:rPr>
          <w:t>(</w:t>
        </w:r>
      </w:ins>
      <w:del w:id="246" w:author="Francisco José Jaime" w:date="2023-08-17T09:50:00Z">
        <w:r w:rsidRPr="00D51870" w:rsidDel="0013513A">
          <w:rPr>
            <w:lang w:val="es-ES_tradnl"/>
          </w:rPr>
          <w:delText xml:space="preserve">pequeño </w:delText>
        </w:r>
      </w:del>
      <w:r w:rsidRPr="00D51870">
        <w:rPr>
          <w:lang w:val="es-ES_tradnl"/>
        </w:rPr>
        <w:t>prototipo</w:t>
      </w:r>
      <w:ins w:id="247" w:author="Francisco José Jaime" w:date="2023-08-17T09:52:00Z">
        <w:r w:rsidR="0013513A">
          <w:rPr>
            <w:lang w:val="es-ES_tradnl"/>
          </w:rPr>
          <w:t xml:space="preserve"> navegable a nivel de interfaz sin implementación de funcionalidades)</w:t>
        </w:r>
      </w:ins>
      <w:r w:rsidRPr="00D51870">
        <w:rPr>
          <w:lang w:val="es-ES_tradnl"/>
        </w:rPr>
        <w:t xml:space="preserve"> con el propósito de </w:t>
      </w:r>
      <w:r w:rsidR="003C6F39" w:rsidRPr="00D51870">
        <w:rPr>
          <w:lang w:val="es-ES_tradnl"/>
        </w:rPr>
        <w:t xml:space="preserve">dar un </w:t>
      </w:r>
      <w:del w:id="248" w:author="Francisco José Jaime" w:date="2023-08-17T09:52:00Z">
        <w:r w:rsidR="003C6F39" w:rsidRPr="00D51870" w:rsidDel="0013513A">
          <w:rPr>
            <w:lang w:val="es-ES_tradnl"/>
          </w:rPr>
          <w:delText xml:space="preserve">primer </w:delText>
        </w:r>
      </w:del>
      <w:r w:rsidR="003C6F39" w:rsidRPr="00D51870">
        <w:rPr>
          <w:lang w:val="es-ES_tradnl"/>
        </w:rPr>
        <w:t xml:space="preserve">vistazo al primer modelo </w:t>
      </w:r>
      <w:ins w:id="249" w:author="Francisco José Jaime" w:date="2023-08-17T09:52:00Z">
        <w:r w:rsidR="0013513A">
          <w:rPr>
            <w:lang w:val="es-ES_tradnl"/>
          </w:rPr>
          <w:t xml:space="preserve">planeado </w:t>
        </w:r>
      </w:ins>
      <w:r w:rsidR="001A6564" w:rsidRPr="00D51870">
        <w:rPr>
          <w:lang w:val="es-ES_tradnl"/>
        </w:rPr>
        <w:t>de la aplicación</w:t>
      </w:r>
      <w:ins w:id="250" w:author="Francisco José Jaime" w:date="2023-08-17T09:53:00Z">
        <w:r w:rsidR="0013513A">
          <w:rPr>
            <w:lang w:val="es-ES_tradnl"/>
          </w:rPr>
          <w:t>, confirmar y actualizar los requisitos iniciales,</w:t>
        </w:r>
      </w:ins>
      <w:r w:rsidR="001A6564" w:rsidRPr="00D51870">
        <w:rPr>
          <w:lang w:val="es-ES_tradnl"/>
        </w:rPr>
        <w:t xml:space="preserve"> </w:t>
      </w:r>
      <w:del w:id="251" w:author="Francisco José Jaime" w:date="2023-08-17T09:53:00Z">
        <w:r w:rsidR="001A6564" w:rsidRPr="00D51870" w:rsidDel="0013513A">
          <w:rPr>
            <w:lang w:val="es-ES_tradnl"/>
          </w:rPr>
          <w:delText>planeado</w:delText>
        </w:r>
        <w:r w:rsidR="003C6F39" w:rsidRPr="00D51870" w:rsidDel="0013513A">
          <w:rPr>
            <w:lang w:val="es-ES_tradnl"/>
          </w:rPr>
          <w:delText xml:space="preserve"> </w:delText>
        </w:r>
      </w:del>
      <w:r w:rsidR="003C6F39" w:rsidRPr="00D51870">
        <w:rPr>
          <w:lang w:val="es-ES_tradnl"/>
        </w:rPr>
        <w:t xml:space="preserve">y </w:t>
      </w:r>
      <w:ins w:id="252" w:author="Francisco José Jaime" w:date="2023-08-17T09:53:00Z">
        <w:r w:rsidR="0013513A">
          <w:rPr>
            <w:lang w:val="es-ES_tradnl"/>
          </w:rPr>
          <w:t xml:space="preserve">tener una base para la realización de </w:t>
        </w:r>
      </w:ins>
      <w:del w:id="253" w:author="Francisco José Jaime" w:date="2023-08-17T09:53:00Z">
        <w:r w:rsidR="003C6F39" w:rsidRPr="00D51870" w:rsidDel="0013513A">
          <w:rPr>
            <w:lang w:val="es-ES_tradnl"/>
          </w:rPr>
          <w:delText xml:space="preserve">realizar </w:delText>
        </w:r>
      </w:del>
      <w:r w:rsidR="003C6F39" w:rsidRPr="00D51870">
        <w:rPr>
          <w:lang w:val="es-ES_tradnl"/>
        </w:rPr>
        <w:t>las pruebas</w:t>
      </w:r>
      <w:del w:id="254" w:author="Francisco José Jaime" w:date="2023-08-17T09:53:00Z">
        <w:r w:rsidR="003C6F39" w:rsidRPr="00D51870" w:rsidDel="0013513A">
          <w:rPr>
            <w:lang w:val="es-ES_tradnl"/>
          </w:rPr>
          <w:delText xml:space="preserve"> </w:delText>
        </w:r>
        <w:r w:rsidR="001A6564" w:rsidRPr="00D51870" w:rsidDel="0013513A">
          <w:rPr>
            <w:lang w:val="es-ES_tradnl"/>
          </w:rPr>
          <w:delText>que se consideren oportunas</w:delText>
        </w:r>
      </w:del>
      <w:r w:rsidRPr="00D51870">
        <w:rPr>
          <w:lang w:val="es-ES_tradnl"/>
        </w:rPr>
        <w:t xml:space="preserve">. </w:t>
      </w:r>
    </w:p>
    <w:p w14:paraId="4472C0E3" w14:textId="042830E4" w:rsidR="0060350C" w:rsidRPr="00D51870" w:rsidRDefault="0060350C" w:rsidP="00F84ACD">
      <w:pPr>
        <w:spacing w:line="360" w:lineRule="auto"/>
        <w:jc w:val="both"/>
        <w:rPr>
          <w:lang w:val="es-ES_tradnl"/>
        </w:rPr>
      </w:pPr>
      <w:r w:rsidRPr="00D51870">
        <w:rPr>
          <w:lang w:val="es-ES_tradnl"/>
        </w:rPr>
        <w:t xml:space="preserve">Este modelo </w:t>
      </w:r>
      <w:del w:id="255" w:author="Francisco José Jaime" w:date="2023-08-17T09:54:00Z">
        <w:r w:rsidRPr="00D51870" w:rsidDel="0013513A">
          <w:rPr>
            <w:lang w:val="es-ES_tradnl"/>
          </w:rPr>
          <w:delText>tiene por objetivo</w:delText>
        </w:r>
      </w:del>
      <w:ins w:id="256" w:author="Francisco José Jaime" w:date="2023-08-17T09:54:00Z">
        <w:r w:rsidR="0013513A">
          <w:rPr>
            <w:lang w:val="es-ES_tradnl"/>
          </w:rPr>
          <w:t xml:space="preserve">nos permite obtener </w:t>
        </w:r>
      </w:ins>
      <w:del w:id="257" w:author="Francisco José Jaime" w:date="2023-08-17T09:55:00Z">
        <w:r w:rsidRPr="00D51870" w:rsidDel="0013513A">
          <w:rPr>
            <w:lang w:val="es-ES_tradnl"/>
          </w:rPr>
          <w:delText xml:space="preserve"> </w:delText>
        </w:r>
      </w:del>
      <w:r w:rsidRPr="00D51870">
        <w:rPr>
          <w:lang w:val="es-ES_tradnl"/>
        </w:rPr>
        <w:t>visualiza</w:t>
      </w:r>
      <w:ins w:id="258" w:author="Francisco José Jaime" w:date="2023-08-17T09:55:00Z">
        <w:r w:rsidR="0013513A">
          <w:rPr>
            <w:lang w:val="es-ES_tradnl"/>
          </w:rPr>
          <w:t xml:space="preserve">r una posible interfaz que se ajuste </w:t>
        </w:r>
      </w:ins>
      <w:del w:id="259" w:author="Francisco José Jaime" w:date="2023-08-17T09:55:00Z">
        <w:r w:rsidRPr="00D51870" w:rsidDel="0013513A">
          <w:rPr>
            <w:lang w:val="es-ES_tradnl"/>
          </w:rPr>
          <w:delText>r e</w:delText>
        </w:r>
      </w:del>
      <w:ins w:id="260" w:author="Francisco José Jaime" w:date="2023-08-17T09:55:00Z">
        <w:r w:rsidR="0013513A">
          <w:rPr>
            <w:lang w:val="es-ES_tradnl"/>
          </w:rPr>
          <w:t>a</w:t>
        </w:r>
      </w:ins>
      <w:r w:rsidRPr="00D51870">
        <w:rPr>
          <w:lang w:val="es-ES_tradnl"/>
        </w:rPr>
        <w:t>l diseño</w:t>
      </w:r>
      <w:r w:rsidR="003C6F39" w:rsidRPr="00D51870">
        <w:rPr>
          <w:lang w:val="es-ES_tradnl"/>
        </w:rPr>
        <w:t xml:space="preserve"> </w:t>
      </w:r>
      <w:ins w:id="261" w:author="Francisco José Jaime" w:date="2023-08-17T09:55:00Z">
        <w:r w:rsidR="0013513A">
          <w:rPr>
            <w:lang w:val="es-ES_tradnl"/>
          </w:rPr>
          <w:t xml:space="preserve">propuesto </w:t>
        </w:r>
      </w:ins>
      <w:r w:rsidR="003C6F39" w:rsidRPr="00D51870">
        <w:rPr>
          <w:lang w:val="es-ES_tradnl"/>
        </w:rPr>
        <w:t>y</w:t>
      </w:r>
      <w:r w:rsidRPr="00D51870">
        <w:rPr>
          <w:lang w:val="es-ES_tradnl"/>
        </w:rPr>
        <w:t xml:space="preserve"> comprobar la </w:t>
      </w:r>
      <w:del w:id="262" w:author="Francisco José Jaime" w:date="2023-08-17T09:56:00Z">
        <w:r w:rsidRPr="00D51870" w:rsidDel="0013513A">
          <w:rPr>
            <w:lang w:val="es-ES_tradnl"/>
          </w:rPr>
          <w:delText xml:space="preserve">funcionalidad </w:delText>
        </w:r>
      </w:del>
      <w:ins w:id="263" w:author="Francisco José Jaime" w:date="2023-08-17T09:56:00Z">
        <w:r w:rsidR="0013513A">
          <w:rPr>
            <w:lang w:val="es-ES_tradnl"/>
          </w:rPr>
          <w:t>validación</w:t>
        </w:r>
        <w:r w:rsidR="0013513A" w:rsidRPr="00D51870">
          <w:rPr>
            <w:lang w:val="es-ES_tradnl"/>
          </w:rPr>
          <w:t xml:space="preserve"> </w:t>
        </w:r>
      </w:ins>
      <w:r w:rsidRPr="00D51870">
        <w:rPr>
          <w:lang w:val="es-ES_tradnl"/>
        </w:rPr>
        <w:t>de los requisitos</w:t>
      </w:r>
      <w:ins w:id="264" w:author="Francisco José Jaime" w:date="2023-08-17T09:56:00Z">
        <w:r w:rsidR="0013513A">
          <w:rPr>
            <w:lang w:val="es-ES_tradnl"/>
          </w:rPr>
          <w:t xml:space="preserve"> de cara a los posibles usuarios finales</w:t>
        </w:r>
      </w:ins>
      <w:del w:id="265" w:author="Francisco José Jaime" w:date="2023-08-17T09:56:00Z">
        <w:r w:rsidR="003C6F39" w:rsidRPr="00D51870" w:rsidDel="0013513A">
          <w:rPr>
            <w:lang w:val="es-ES_tradnl"/>
          </w:rPr>
          <w:delText xml:space="preserve">, </w:delText>
        </w:r>
      </w:del>
      <w:ins w:id="266" w:author="Francisco José Jaime" w:date="2023-08-17T09:56:00Z">
        <w:r w:rsidR="0013513A">
          <w:rPr>
            <w:lang w:val="es-ES_tradnl"/>
          </w:rPr>
          <w:t>.</w:t>
        </w:r>
        <w:r w:rsidR="0013513A" w:rsidRPr="00D51870">
          <w:rPr>
            <w:lang w:val="es-ES_tradnl"/>
          </w:rPr>
          <w:t xml:space="preserve"> </w:t>
        </w:r>
      </w:ins>
      <w:ins w:id="267" w:author="Francisco José Jaime" w:date="2023-08-17T09:57:00Z">
        <w:r w:rsidR="0013513A">
          <w:rPr>
            <w:lang w:val="es-ES_tradnl"/>
          </w:rPr>
          <w:t xml:space="preserve">Puesto que ha sido realizado en etapas tempranas del proceso de desarrollo de software, </w:t>
        </w:r>
      </w:ins>
      <w:del w:id="268" w:author="Francisco José Jaime" w:date="2023-08-17T09:57:00Z">
        <w:r w:rsidR="001A6564" w:rsidRPr="00D51870" w:rsidDel="0013513A">
          <w:rPr>
            <w:lang w:val="es-ES_tradnl"/>
          </w:rPr>
          <w:delText xml:space="preserve">por lo que </w:delText>
        </w:r>
      </w:del>
      <w:r w:rsidR="001A6564" w:rsidRPr="00D51870">
        <w:rPr>
          <w:lang w:val="es-ES_tradnl"/>
        </w:rPr>
        <w:t xml:space="preserve">está </w:t>
      </w:r>
      <w:del w:id="269" w:author="Francisco José Jaime" w:date="2023-08-17T09:57:00Z">
        <w:r w:rsidR="001A6564" w:rsidRPr="00D51870" w:rsidDel="0013513A">
          <w:rPr>
            <w:lang w:val="es-ES_tradnl"/>
          </w:rPr>
          <w:delText xml:space="preserve">totalmente </w:delText>
        </w:r>
      </w:del>
      <w:r w:rsidR="001A6564" w:rsidRPr="00D51870">
        <w:rPr>
          <w:lang w:val="es-ES_tradnl"/>
        </w:rPr>
        <w:t xml:space="preserve">abierto a </w:t>
      </w:r>
      <w:commentRangeStart w:id="270"/>
      <w:ins w:id="271" w:author="Francisco José Jaime" w:date="2023-08-17T09:57:00Z">
        <w:r w:rsidR="004C3AFD">
          <w:rPr>
            <w:lang w:val="es-ES_tradnl"/>
          </w:rPr>
          <w:t>futuras</w:t>
        </w:r>
      </w:ins>
      <w:commentRangeEnd w:id="270"/>
      <w:ins w:id="272" w:author="Francisco José Jaime" w:date="2023-08-17T09:58:00Z">
        <w:r w:rsidR="004C3AFD">
          <w:rPr>
            <w:rStyle w:val="Refdecomentario"/>
          </w:rPr>
          <w:commentReference w:id="270"/>
        </w:r>
      </w:ins>
      <w:del w:id="273" w:author="Francisco José Jaime" w:date="2023-08-17T09:58:00Z">
        <w:r w:rsidR="001A6564" w:rsidRPr="00D51870" w:rsidDel="004C3AFD">
          <w:rPr>
            <w:lang w:val="es-ES_tradnl"/>
          </w:rPr>
          <w:delText>modificaciones en lo que a su diseño se refiere</w:delText>
        </w:r>
        <w:r w:rsidR="00391423" w:rsidRPr="00D51870" w:rsidDel="004C3AFD">
          <w:rPr>
            <w:lang w:val="es-ES_tradnl"/>
          </w:rPr>
          <w:delText>, ya que con este prototipo se pretenden validar las funcionalidades, así como la demostración del funcionamiento de la aplicación</w:delText>
        </w:r>
      </w:del>
      <w:r w:rsidR="001A6564" w:rsidRPr="00D51870">
        <w:rPr>
          <w:lang w:val="es-ES_tradnl"/>
        </w:rPr>
        <w:t>.</w:t>
      </w:r>
      <w:r w:rsidR="003C6F39" w:rsidRPr="00D51870">
        <w:rPr>
          <w:lang w:val="es-ES_tradnl"/>
        </w:rPr>
        <w:t xml:space="preserve"> </w:t>
      </w:r>
      <w:r w:rsidR="00A0084A" w:rsidRPr="00D51870">
        <w:rPr>
          <w:lang w:val="es-ES_tradnl"/>
        </w:rPr>
        <w:t>Se muestra</w:t>
      </w:r>
      <w:ins w:id="274" w:author="Francisco José Jaime" w:date="2023-08-17T09:58:00Z">
        <w:r w:rsidR="004C3AFD">
          <w:rPr>
            <w:lang w:val="es-ES_tradnl"/>
          </w:rPr>
          <w:t>n</w:t>
        </w:r>
      </w:ins>
      <w:r w:rsidR="00A0084A" w:rsidRPr="00D51870">
        <w:rPr>
          <w:lang w:val="es-ES_tradnl"/>
        </w:rPr>
        <w:t xml:space="preserve"> a continuación cada una de las </w:t>
      </w:r>
      <w:del w:id="275" w:author="Francisco José Jaime" w:date="2023-08-17T09:59:00Z">
        <w:r w:rsidR="00A0084A" w:rsidRPr="00D51870" w:rsidDel="004C3AFD">
          <w:rPr>
            <w:lang w:val="es-ES_tradnl"/>
          </w:rPr>
          <w:delText xml:space="preserve">pantallas </w:delText>
        </w:r>
      </w:del>
      <w:ins w:id="276" w:author="Francisco José Jaime" w:date="2023-08-17T09:59:00Z">
        <w:r w:rsidR="004C3AFD">
          <w:rPr>
            <w:lang w:val="es-ES_tradnl"/>
          </w:rPr>
          <w:t>interfaces iniciales</w:t>
        </w:r>
        <w:r w:rsidR="004C3AFD" w:rsidRPr="00D51870">
          <w:rPr>
            <w:lang w:val="es-ES_tradnl"/>
          </w:rPr>
          <w:t xml:space="preserve"> </w:t>
        </w:r>
      </w:ins>
      <w:del w:id="277" w:author="Francisco José Jaime" w:date="2023-08-17T09:59:00Z">
        <w:r w:rsidR="00A0084A" w:rsidRPr="00D51870" w:rsidDel="004C3AFD">
          <w:rPr>
            <w:lang w:val="es-ES_tradnl"/>
          </w:rPr>
          <w:delText xml:space="preserve">realizadas </w:delText>
        </w:r>
      </w:del>
      <w:ins w:id="278" w:author="Francisco José Jaime" w:date="2023-08-17T09:59:00Z">
        <w:r w:rsidR="004C3AFD">
          <w:rPr>
            <w:lang w:val="es-ES_tradnl"/>
          </w:rPr>
          <w:t xml:space="preserve">propuestas, </w:t>
        </w:r>
      </w:ins>
      <w:r w:rsidR="00A0084A" w:rsidRPr="00D51870">
        <w:rPr>
          <w:lang w:val="es-ES_tradnl"/>
        </w:rPr>
        <w:t>junto a una breve descripción, sin entrar en tecnicismos.</w:t>
      </w:r>
      <w:ins w:id="279" w:author="Francisco José Jaime" w:date="2023-08-17T10:00:00Z">
        <w:r w:rsidR="000639BE">
          <w:rPr>
            <w:lang w:val="es-ES_tradnl"/>
          </w:rPr>
          <w:t xml:space="preserve"> </w:t>
        </w:r>
      </w:ins>
      <w:ins w:id="280" w:author="Francisco José Jaime" w:date="2023-08-17T10:02:00Z">
        <w:r w:rsidR="000639BE">
          <w:rPr>
            <w:lang w:val="es-ES_tradnl"/>
          </w:rPr>
          <w:t>Cabe destacar</w:t>
        </w:r>
      </w:ins>
      <w:ins w:id="281" w:author="Francisco José Jaime" w:date="2023-08-17T10:00:00Z">
        <w:r w:rsidR="000639BE">
          <w:rPr>
            <w:lang w:val="es-ES_tradnl"/>
          </w:rPr>
          <w:t xml:space="preserve"> que</w:t>
        </w:r>
      </w:ins>
      <w:ins w:id="282" w:author="Francisco José Jaime" w:date="2023-08-17T10:01:00Z">
        <w:r w:rsidR="000639BE">
          <w:rPr>
            <w:lang w:val="es-ES_tradnl"/>
          </w:rPr>
          <w:t xml:space="preserve"> este primer modelo está enfocado en la funcionalidad misma de la aplicación y no tanto en la idoneidad de la distribución de los elementos dentro de la interf</w:t>
        </w:r>
      </w:ins>
      <w:ins w:id="283" w:author="Francisco José Jaime" w:date="2023-08-17T10:02:00Z">
        <w:r w:rsidR="000639BE">
          <w:rPr>
            <w:lang w:val="es-ES_tradnl"/>
          </w:rPr>
          <w:t>az.</w:t>
        </w:r>
      </w:ins>
    </w:p>
    <w:p w14:paraId="0B10CA38" w14:textId="2709F3D7" w:rsidR="00D47945" w:rsidRPr="00D51870" w:rsidRDefault="00D47945" w:rsidP="00D47945">
      <w:pPr>
        <w:spacing w:line="360" w:lineRule="auto"/>
        <w:jc w:val="both"/>
        <w:rPr>
          <w:lang w:val="es-ES_tradnl"/>
        </w:rPr>
      </w:pPr>
      <w:r w:rsidRPr="00D51870">
        <w:rPr>
          <w:lang w:val="es-ES_tradnl"/>
        </w:rPr>
        <w:lastRenderedPageBreak/>
        <w:t xml:space="preserve">En la </w:t>
      </w:r>
      <w:r w:rsidRPr="00D51870">
        <w:rPr>
          <w:i/>
          <w:iCs/>
          <w:lang w:val="es-ES_tradnl"/>
        </w:rPr>
        <w:t>Figura 21</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0"/>
                    <a:stretch>
                      <a:fillRect/>
                    </a:stretch>
                  </pic:blipFill>
                  <pic:spPr>
                    <a:xfrm>
                      <a:off x="0" y="0"/>
                      <a:ext cx="5755640" cy="3011170"/>
                    </a:xfrm>
                    <a:prstGeom prst="rect">
                      <a:avLst/>
                    </a:prstGeom>
                  </pic:spPr>
                </pic:pic>
              </a:graphicData>
            </a:graphic>
          </wp:inline>
        </w:drawing>
      </w:r>
    </w:p>
    <w:p w14:paraId="1193A713" w14:textId="75148793"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21</w:t>
      </w:r>
      <w:r w:rsidRPr="00D51870">
        <w:rPr>
          <w:i/>
          <w:iCs w:val="0"/>
          <w:lang w:val="es-ES_tradnl"/>
        </w:rPr>
        <w:fldChar w:fldCharType="end"/>
      </w:r>
      <w:r w:rsidRPr="00D51870">
        <w:rPr>
          <w:i/>
          <w:iCs w:val="0"/>
          <w:lang w:val="es-ES_tradnl"/>
        </w:rPr>
        <w:t>. Pantalla de inicio del prototipo.</w:t>
      </w:r>
    </w:p>
    <w:p w14:paraId="17CC8905" w14:textId="77777777" w:rsidR="00D47945" w:rsidRPr="00D51870" w:rsidRDefault="00D47945" w:rsidP="00D47945">
      <w:pPr>
        <w:rPr>
          <w:lang w:val="es-ES_tradnl"/>
        </w:rPr>
      </w:pPr>
    </w:p>
    <w:p w14:paraId="5C9655B9" w14:textId="77777777" w:rsidR="00D47945" w:rsidRPr="00D51870" w:rsidRDefault="00D47945" w:rsidP="00D47945">
      <w:pPr>
        <w:spacing w:line="360" w:lineRule="auto"/>
        <w:jc w:val="both"/>
        <w:rPr>
          <w:lang w:val="es-ES_tradnl"/>
        </w:rPr>
      </w:pPr>
      <w:r w:rsidRPr="00D51870">
        <w:rPr>
          <w:lang w:val="es-ES_tradnl"/>
        </w:rPr>
        <w:t xml:space="preserve">En la pantalla de la </w:t>
      </w:r>
      <w:r w:rsidRPr="00D51870">
        <w:rPr>
          <w:i/>
          <w:iCs/>
          <w:lang w:val="es-ES_tradnl"/>
        </w:rPr>
        <w:t>Figura 22</w:t>
      </w:r>
      <w:r w:rsidRPr="00D51870">
        <w:rPr>
          <w:lang w:val="es-ES_tradnl"/>
        </w:rPr>
        <w:t xml:space="preserve"> se presenta el menú de inicio de sesión de los tres tipos de usuarios que pueden registrarse en la plataforma, </w:t>
      </w:r>
      <w:commentRangeStart w:id="284"/>
      <w:r w:rsidRPr="00D51870">
        <w:rPr>
          <w:lang w:val="es-ES_tradnl"/>
        </w:rPr>
        <w:t>en el que a continuación la pantalla de inicio de sesión</w:t>
      </w:r>
      <w:commentRangeEnd w:id="284"/>
      <w:r w:rsidR="000639BE">
        <w:rPr>
          <w:rStyle w:val="Refdecomentario"/>
        </w:rPr>
        <w:commentReference w:id="284"/>
      </w:r>
      <w:r w:rsidRPr="00D51870">
        <w:rPr>
          <w:lang w:val="es-ES_tradnl"/>
        </w:rPr>
        <w:t>, que es similar en cada uno de los administradores.</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lang w:val="es-ES_tradnl"/>
        </w:rPr>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1"/>
                    <a:stretch>
                      <a:fillRect/>
                    </a:stretch>
                  </pic:blipFill>
                  <pic:spPr>
                    <a:xfrm>
                      <a:off x="0" y="0"/>
                      <a:ext cx="5755640" cy="2829560"/>
                    </a:xfrm>
                    <a:prstGeom prst="rect">
                      <a:avLst/>
                    </a:prstGeom>
                  </pic:spPr>
                </pic:pic>
              </a:graphicData>
            </a:graphic>
          </wp:inline>
        </w:drawing>
      </w:r>
    </w:p>
    <w:p w14:paraId="6BA63AD6" w14:textId="02CE2762"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22</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677FD41C" w:rsidR="00287983" w:rsidRPr="00D51870" w:rsidRDefault="00287983" w:rsidP="00287983">
      <w:pPr>
        <w:spacing w:line="360" w:lineRule="auto"/>
        <w:jc w:val="both"/>
        <w:rPr>
          <w:lang w:val="es-ES_tradnl"/>
        </w:rPr>
      </w:pPr>
      <w:r w:rsidRPr="00D51870">
        <w:rPr>
          <w:lang w:val="es-ES_tradnl"/>
        </w:rPr>
        <w:lastRenderedPageBreak/>
        <w:t xml:space="preserve">Se puede observar en la </w:t>
      </w:r>
      <w:r w:rsidRPr="00D51870">
        <w:rPr>
          <w:i/>
          <w:iCs/>
          <w:lang w:val="es-ES_tradnl"/>
        </w:rPr>
        <w:t>Figura 23</w:t>
      </w:r>
      <w:r w:rsidRPr="00D51870">
        <w:rPr>
          <w:lang w:val="es-ES_tradnl"/>
        </w:rPr>
        <w:t xml:space="preserve"> el </w:t>
      </w:r>
      <w:del w:id="285" w:author="Francisco José Jaime" w:date="2023-08-17T10:02:00Z">
        <w:r w:rsidRPr="007F3DB6" w:rsidDel="007F3DB6">
          <w:rPr>
            <w:i/>
            <w:lang w:val="es-ES_tradnl"/>
            <w:rPrChange w:id="286" w:author="Francisco José Jaime" w:date="2023-08-17T10:03:00Z">
              <w:rPr>
                <w:lang w:val="es-ES_tradnl"/>
              </w:rPr>
            </w:rPrChange>
          </w:rPr>
          <w:delText xml:space="preserve">prototipado </w:delText>
        </w:r>
      </w:del>
      <w:ins w:id="287" w:author="Francisco José Jaime" w:date="2023-08-17T10:02:00Z">
        <w:r w:rsidR="007F3DB6" w:rsidRPr="007F3DB6">
          <w:rPr>
            <w:i/>
            <w:lang w:val="es-ES_tradnl"/>
            <w:rPrChange w:id="288" w:author="Francisco José Jaime" w:date="2023-08-17T10:03:00Z">
              <w:rPr>
                <w:lang w:val="es-ES_tradnl"/>
              </w:rPr>
            </w:rPrChange>
          </w:rPr>
          <w:t>mockup</w:t>
        </w:r>
        <w:r w:rsidR="007F3DB6" w:rsidRPr="00D51870">
          <w:rPr>
            <w:lang w:val="es-ES_tradnl"/>
          </w:rPr>
          <w:t xml:space="preserve"> </w:t>
        </w:r>
      </w:ins>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2"/>
                    <a:stretch>
                      <a:fillRect/>
                    </a:stretch>
                  </pic:blipFill>
                  <pic:spPr>
                    <a:xfrm>
                      <a:off x="0" y="0"/>
                      <a:ext cx="5755640" cy="2829560"/>
                    </a:xfrm>
                    <a:prstGeom prst="rect">
                      <a:avLst/>
                    </a:prstGeom>
                  </pic:spPr>
                </pic:pic>
              </a:graphicData>
            </a:graphic>
          </wp:inline>
        </w:drawing>
      </w:r>
    </w:p>
    <w:p w14:paraId="22D9A23E" w14:textId="5E5C4876"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23</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2019E8C3"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Figura 24</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lang w:val="es-ES_tradnl"/>
        </w:rPr>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3"/>
                    <a:stretch>
                      <a:fillRect/>
                    </a:stretch>
                  </pic:blipFill>
                  <pic:spPr>
                    <a:xfrm>
                      <a:off x="0" y="0"/>
                      <a:ext cx="5755640" cy="2996565"/>
                    </a:xfrm>
                    <a:prstGeom prst="rect">
                      <a:avLst/>
                    </a:prstGeom>
                  </pic:spPr>
                </pic:pic>
              </a:graphicData>
            </a:graphic>
          </wp:inline>
        </w:drawing>
      </w:r>
    </w:p>
    <w:p w14:paraId="1E47C901" w14:textId="37662917" w:rsidR="00CE152F" w:rsidRPr="00D51870"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24</w:t>
      </w:r>
      <w:r w:rsidRPr="00D51870">
        <w:rPr>
          <w:i/>
          <w:iCs w:val="0"/>
          <w:lang w:val="es-ES_tradnl"/>
        </w:rPr>
        <w:fldChar w:fldCharType="end"/>
      </w:r>
      <w:r w:rsidRPr="00D51870">
        <w:rPr>
          <w:i/>
          <w:iCs w:val="0"/>
          <w:lang w:val="es-ES_tradnl"/>
        </w:rPr>
        <w:t>. Pantalla principal del cliente.</w:t>
      </w:r>
    </w:p>
    <w:p w14:paraId="027CD059" w14:textId="77777777" w:rsidR="0016488E" w:rsidRPr="00D51870" w:rsidRDefault="0016488E" w:rsidP="0016488E">
      <w:pPr>
        <w:spacing w:line="360" w:lineRule="auto"/>
        <w:jc w:val="both"/>
        <w:rPr>
          <w:i/>
          <w:iCs/>
          <w:lang w:val="es-ES_tradnl"/>
        </w:rPr>
      </w:pPr>
    </w:p>
    <w:p w14:paraId="19DFB360" w14:textId="77777777" w:rsidR="0016488E" w:rsidRPr="00D51870" w:rsidRDefault="0016488E" w:rsidP="0016488E">
      <w:pPr>
        <w:spacing w:line="360" w:lineRule="auto"/>
        <w:jc w:val="both"/>
        <w:rPr>
          <w:i/>
          <w:iCs/>
          <w:lang w:val="es-ES_tradnl"/>
        </w:rPr>
      </w:pPr>
    </w:p>
    <w:p w14:paraId="02B3E536" w14:textId="77777777" w:rsidR="0016488E" w:rsidRPr="00D51870" w:rsidRDefault="0016488E" w:rsidP="0016488E">
      <w:pPr>
        <w:spacing w:line="360" w:lineRule="auto"/>
        <w:jc w:val="both"/>
        <w:rPr>
          <w:i/>
          <w:iCs/>
          <w:lang w:val="es-ES_tradnl"/>
        </w:rPr>
      </w:pPr>
    </w:p>
    <w:p w14:paraId="0A2B10A5" w14:textId="77777777" w:rsidR="0016488E" w:rsidRPr="00D51870" w:rsidRDefault="0016488E" w:rsidP="0016488E">
      <w:pPr>
        <w:keepNext/>
        <w:spacing w:line="360" w:lineRule="auto"/>
        <w:jc w:val="both"/>
        <w:rPr>
          <w:lang w:val="es-ES_tradnl"/>
        </w:rPr>
      </w:pPr>
      <w:r w:rsidRPr="00D51870">
        <w:rPr>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4"/>
                    <a:stretch>
                      <a:fillRect/>
                    </a:stretch>
                  </pic:blipFill>
                  <pic:spPr>
                    <a:xfrm>
                      <a:off x="0" y="0"/>
                      <a:ext cx="5755640" cy="2981960"/>
                    </a:xfrm>
                    <a:prstGeom prst="rect">
                      <a:avLst/>
                    </a:prstGeom>
                  </pic:spPr>
                </pic:pic>
              </a:graphicData>
            </a:graphic>
          </wp:inline>
        </w:drawing>
      </w:r>
    </w:p>
    <w:p w14:paraId="4F443698" w14:textId="3EE7D9E9" w:rsidR="0016488E"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25</w:t>
      </w:r>
      <w:r w:rsidRPr="00D51870">
        <w:rPr>
          <w:i/>
          <w:iCs w:val="0"/>
          <w:lang w:val="es-ES_tradnl"/>
        </w:rPr>
        <w:fldChar w:fldCharType="end"/>
      </w:r>
      <w:r w:rsidRPr="00D51870">
        <w:rPr>
          <w:i/>
          <w:iCs w:val="0"/>
          <w:lang w:val="es-ES_tradnl"/>
        </w:rPr>
        <w:t>. Visualización de la lista de comercios.</w:t>
      </w:r>
    </w:p>
    <w:p w14:paraId="3CD6C167" w14:textId="77777777" w:rsidR="0016488E" w:rsidRPr="00D51870" w:rsidRDefault="00CE152F" w:rsidP="0016488E">
      <w:pPr>
        <w:keepNext/>
        <w:rPr>
          <w:lang w:val="es-ES_tradnl"/>
        </w:rPr>
      </w:pPr>
      <w:r w:rsidRPr="00D51870">
        <w:rPr>
          <w:lang w:val="es-ES_tradnl"/>
        </w:rPr>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5"/>
                    <a:stretch>
                      <a:fillRect/>
                    </a:stretch>
                  </pic:blipFill>
                  <pic:spPr>
                    <a:xfrm>
                      <a:off x="0" y="0"/>
                      <a:ext cx="5755640" cy="2999105"/>
                    </a:xfrm>
                    <a:prstGeom prst="rect">
                      <a:avLst/>
                    </a:prstGeom>
                  </pic:spPr>
                </pic:pic>
              </a:graphicData>
            </a:graphic>
          </wp:inline>
        </w:drawing>
      </w:r>
    </w:p>
    <w:p w14:paraId="7798D012" w14:textId="2EFAB348"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26</w:t>
      </w:r>
      <w:r w:rsidRPr="00D51870">
        <w:rPr>
          <w:i/>
          <w:iCs w:val="0"/>
          <w:lang w:val="es-ES_tradnl"/>
        </w:rPr>
        <w:fldChar w:fldCharType="end"/>
      </w:r>
      <w:r w:rsidRPr="00D51870">
        <w:rPr>
          <w:i/>
          <w:iCs w:val="0"/>
          <w:lang w:val="es-ES_tradnl"/>
        </w:rPr>
        <w:t>. Perfil del cliente.</w:t>
      </w:r>
    </w:p>
    <w:p w14:paraId="78E4C5A9" w14:textId="77777777" w:rsidR="00262AC0" w:rsidRPr="00D51870" w:rsidRDefault="00262AC0" w:rsidP="00262AC0">
      <w:pPr>
        <w:keepNext/>
        <w:spacing w:line="360" w:lineRule="auto"/>
        <w:jc w:val="both"/>
        <w:rPr>
          <w:lang w:val="es-ES_tradnl"/>
        </w:rPr>
      </w:pPr>
      <w:r w:rsidRPr="00D51870">
        <w:rPr>
          <w:lang w:val="es-ES_tradnl"/>
        </w:rPr>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6"/>
                    <a:stretch>
                      <a:fillRect/>
                    </a:stretch>
                  </pic:blipFill>
                  <pic:spPr>
                    <a:xfrm>
                      <a:off x="0" y="0"/>
                      <a:ext cx="5755640" cy="2841625"/>
                    </a:xfrm>
                    <a:prstGeom prst="rect">
                      <a:avLst/>
                    </a:prstGeom>
                  </pic:spPr>
                </pic:pic>
              </a:graphicData>
            </a:graphic>
          </wp:inline>
        </w:drawing>
      </w:r>
    </w:p>
    <w:p w14:paraId="70200EEE" w14:textId="1464A3BA" w:rsidR="007C247F" w:rsidRPr="00D51870"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27</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29E799EA" w14:textId="77777777" w:rsidR="0016488E" w:rsidRPr="00D51870" w:rsidRDefault="00CE152F" w:rsidP="0016488E">
      <w:pPr>
        <w:keepNext/>
        <w:spacing w:line="360" w:lineRule="auto"/>
        <w:jc w:val="both"/>
        <w:rPr>
          <w:lang w:val="es-ES_tradnl"/>
        </w:rPr>
      </w:pPr>
      <w:r w:rsidRPr="00D51870">
        <w:rPr>
          <w:lang w:val="es-ES_tradnl"/>
        </w:rPr>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7"/>
                    <a:stretch>
                      <a:fillRect/>
                    </a:stretch>
                  </pic:blipFill>
                  <pic:spPr>
                    <a:xfrm>
                      <a:off x="0" y="0"/>
                      <a:ext cx="5755640" cy="3011170"/>
                    </a:xfrm>
                    <a:prstGeom prst="rect">
                      <a:avLst/>
                    </a:prstGeom>
                  </pic:spPr>
                </pic:pic>
              </a:graphicData>
            </a:graphic>
          </wp:inline>
        </w:drawing>
      </w:r>
    </w:p>
    <w:p w14:paraId="508E2D50" w14:textId="5CCAD98E" w:rsidR="00821849"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28</w:t>
      </w:r>
      <w:r w:rsidRPr="00D51870">
        <w:rPr>
          <w:i/>
          <w:iCs w:val="0"/>
          <w:lang w:val="es-ES_tradnl"/>
        </w:rPr>
        <w:fldChar w:fldCharType="end"/>
      </w:r>
      <w:r w:rsidRPr="00D51870">
        <w:rPr>
          <w:i/>
          <w:iCs w:val="0"/>
          <w:lang w:val="es-ES_tradnl"/>
        </w:rPr>
        <w:t>. Carrito del cliente.</w:t>
      </w:r>
    </w:p>
    <w:p w14:paraId="6399FB3D" w14:textId="77777777" w:rsidR="0016488E" w:rsidRPr="00D51870" w:rsidRDefault="0016488E" w:rsidP="0016488E">
      <w:pPr>
        <w:rPr>
          <w:lang w:val="es-ES_tradnl"/>
        </w:rPr>
      </w:pPr>
    </w:p>
    <w:p w14:paraId="6103BBDB" w14:textId="56A66AD0" w:rsidR="0016488E" w:rsidRPr="00D51870" w:rsidRDefault="0016488E" w:rsidP="0016488E">
      <w:pPr>
        <w:spacing w:line="360" w:lineRule="auto"/>
        <w:jc w:val="both"/>
        <w:rPr>
          <w:lang w:val="es-ES_tradnl"/>
        </w:rPr>
      </w:pPr>
      <w:r w:rsidRPr="00D51870">
        <w:rPr>
          <w:lang w:val="es-ES_tradnl"/>
        </w:rPr>
        <w:t xml:space="preserve">Como se puede observar a continuación, la </w:t>
      </w:r>
      <w:r w:rsidRPr="00D51870">
        <w:rPr>
          <w:i/>
          <w:iCs/>
          <w:lang w:val="es-ES_tradnl"/>
        </w:rPr>
        <w:t>Figura 2</w:t>
      </w:r>
      <w:r w:rsidR="005B1B55" w:rsidRPr="00D51870">
        <w:rPr>
          <w:i/>
          <w:iCs/>
          <w:lang w:val="es-ES_tradnl"/>
        </w:rPr>
        <w:t>9</w:t>
      </w:r>
      <w:r w:rsidRPr="00D51870">
        <w:rPr>
          <w:lang w:val="es-ES_tradnl"/>
        </w:rPr>
        <w:t xml:space="preserve"> corresponde a la pantalla principal del usuario comercio, pantalla en la cual se puede acceder a las diversas funcionalidades implementadas, tales como la visualización de los productos publicados</w:t>
      </w:r>
      <w:r w:rsidR="00B30003" w:rsidRPr="00D51870">
        <w:rPr>
          <w:lang w:val="es-ES_tradnl"/>
        </w:rPr>
        <w:t xml:space="preserve"> pudiéndose profundizar en la publicación o edición de estos,</w:t>
      </w:r>
      <w:r w:rsidRPr="00D51870">
        <w:rPr>
          <w:lang w:val="es-ES_tradnl"/>
        </w:rPr>
        <w:t xml:space="preserve"> visualizar su perfil y el cierre de su sesión.</w:t>
      </w:r>
    </w:p>
    <w:p w14:paraId="5E759A3B" w14:textId="77777777" w:rsidR="0016488E" w:rsidRPr="00D51870" w:rsidRDefault="00CE152F" w:rsidP="0016488E">
      <w:pPr>
        <w:keepNext/>
        <w:spacing w:line="360" w:lineRule="auto"/>
        <w:jc w:val="both"/>
        <w:rPr>
          <w:lang w:val="es-ES_tradnl"/>
        </w:rPr>
      </w:pPr>
      <w:r w:rsidRPr="00D51870">
        <w:rPr>
          <w:lang w:val="es-ES_tradnl"/>
        </w:rPr>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8"/>
                    <a:stretch>
                      <a:fillRect/>
                    </a:stretch>
                  </pic:blipFill>
                  <pic:spPr>
                    <a:xfrm>
                      <a:off x="0" y="0"/>
                      <a:ext cx="5755640" cy="2997200"/>
                    </a:xfrm>
                    <a:prstGeom prst="rect">
                      <a:avLst/>
                    </a:prstGeom>
                  </pic:spPr>
                </pic:pic>
              </a:graphicData>
            </a:graphic>
          </wp:inline>
        </w:drawing>
      </w:r>
    </w:p>
    <w:p w14:paraId="5A317B50" w14:textId="2C6CC366"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29</w:t>
      </w:r>
      <w:r w:rsidRPr="00D51870">
        <w:rPr>
          <w:i/>
          <w:iCs w:val="0"/>
          <w:lang w:val="es-ES_tradnl"/>
        </w:rPr>
        <w:fldChar w:fldCharType="end"/>
      </w:r>
      <w:r w:rsidRPr="00D51870">
        <w:rPr>
          <w:i/>
          <w:iCs w:val="0"/>
          <w:lang w:val="es-ES_tradnl"/>
        </w:rPr>
        <w:t>. Pantalla principal del comercio.</w:t>
      </w:r>
    </w:p>
    <w:p w14:paraId="3BAD8A31" w14:textId="77777777" w:rsidR="0016488E" w:rsidRPr="00D51870" w:rsidRDefault="00CE152F" w:rsidP="0016488E">
      <w:pPr>
        <w:keepNext/>
        <w:spacing w:line="360" w:lineRule="auto"/>
        <w:jc w:val="both"/>
        <w:rPr>
          <w:lang w:val="es-ES_tradnl"/>
        </w:rPr>
      </w:pPr>
      <w:r w:rsidRPr="00D51870">
        <w:rPr>
          <w:lang w:val="es-ES_tradnl"/>
        </w:rPr>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9"/>
                    <a:stretch>
                      <a:fillRect/>
                    </a:stretch>
                  </pic:blipFill>
                  <pic:spPr>
                    <a:xfrm>
                      <a:off x="0" y="0"/>
                      <a:ext cx="5755640" cy="2989580"/>
                    </a:xfrm>
                    <a:prstGeom prst="rect">
                      <a:avLst/>
                    </a:prstGeom>
                  </pic:spPr>
                </pic:pic>
              </a:graphicData>
            </a:graphic>
          </wp:inline>
        </w:drawing>
      </w:r>
    </w:p>
    <w:p w14:paraId="0F883B06" w14:textId="388E9D55"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30</w:t>
      </w:r>
      <w:r w:rsidRPr="00D51870">
        <w:rPr>
          <w:i/>
          <w:iCs w:val="0"/>
          <w:lang w:val="es-ES_tradnl"/>
        </w:rPr>
        <w:fldChar w:fldCharType="end"/>
      </w:r>
      <w:r w:rsidRPr="00D51870">
        <w:rPr>
          <w:i/>
          <w:iCs w:val="0"/>
          <w:lang w:val="es-ES_tradnl"/>
        </w:rPr>
        <w:t>. Prototipado de la visualización de los productos del comercio.</w:t>
      </w:r>
    </w:p>
    <w:p w14:paraId="28158A64" w14:textId="77777777" w:rsidR="0016488E" w:rsidRPr="00D51870" w:rsidRDefault="00CE152F" w:rsidP="0016488E">
      <w:pPr>
        <w:keepNext/>
        <w:spacing w:line="360" w:lineRule="auto"/>
        <w:jc w:val="both"/>
        <w:rPr>
          <w:lang w:val="es-ES_tradnl"/>
        </w:rPr>
      </w:pPr>
      <w:r w:rsidRPr="00D51870">
        <w:rPr>
          <w:lang w:val="es-ES_tradnl"/>
        </w:rPr>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0"/>
                    <a:stretch>
                      <a:fillRect/>
                    </a:stretch>
                  </pic:blipFill>
                  <pic:spPr>
                    <a:xfrm>
                      <a:off x="0" y="0"/>
                      <a:ext cx="5755640" cy="2839720"/>
                    </a:xfrm>
                    <a:prstGeom prst="rect">
                      <a:avLst/>
                    </a:prstGeom>
                  </pic:spPr>
                </pic:pic>
              </a:graphicData>
            </a:graphic>
          </wp:inline>
        </w:drawing>
      </w:r>
    </w:p>
    <w:p w14:paraId="38A43678" w14:textId="6971F343"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31</w:t>
      </w:r>
      <w:r w:rsidRPr="00D51870">
        <w:rPr>
          <w:i/>
          <w:iCs w:val="0"/>
          <w:lang w:val="es-ES_tradnl"/>
        </w:rPr>
        <w:fldChar w:fldCharType="end"/>
      </w:r>
      <w:r w:rsidRPr="00D51870">
        <w:rPr>
          <w:i/>
          <w:iCs w:val="0"/>
          <w:lang w:val="es-ES_tradnl"/>
        </w:rPr>
        <w:t>. Pantalla de modificación de un producto.</w:t>
      </w:r>
    </w:p>
    <w:p w14:paraId="1C14F806" w14:textId="578C72D5" w:rsidR="00884B40" w:rsidRPr="00D51870" w:rsidRDefault="00CE152F" w:rsidP="00B30003">
      <w:pPr>
        <w:keepNext/>
        <w:spacing w:line="360" w:lineRule="auto"/>
        <w:jc w:val="both"/>
        <w:rPr>
          <w:lang w:val="es-ES_tradnl"/>
        </w:rPr>
      </w:pPr>
      <w:r w:rsidRPr="00D51870">
        <w:rPr>
          <w:lang w:val="es-ES_tradnl"/>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1"/>
                    <a:stretch>
                      <a:fillRect/>
                    </a:stretch>
                  </pic:blipFill>
                  <pic:spPr>
                    <a:xfrm>
                      <a:off x="0" y="0"/>
                      <a:ext cx="5755640" cy="2996565"/>
                    </a:xfrm>
                    <a:prstGeom prst="rect">
                      <a:avLst/>
                    </a:prstGeom>
                  </pic:spPr>
                </pic:pic>
              </a:graphicData>
            </a:graphic>
          </wp:inline>
        </w:drawing>
      </w:r>
    </w:p>
    <w:p w14:paraId="664E7F99" w14:textId="7BF35E43"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32</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lang w:val="es-ES_tradnl"/>
        </w:rPr>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2"/>
                    <a:stretch>
                      <a:fillRect/>
                    </a:stretch>
                  </pic:blipFill>
                  <pic:spPr>
                    <a:xfrm>
                      <a:off x="0" y="0"/>
                      <a:ext cx="5755640" cy="2826385"/>
                    </a:xfrm>
                    <a:prstGeom prst="rect">
                      <a:avLst/>
                    </a:prstGeom>
                  </pic:spPr>
                </pic:pic>
              </a:graphicData>
            </a:graphic>
          </wp:inline>
        </w:drawing>
      </w:r>
    </w:p>
    <w:p w14:paraId="687DD9EC" w14:textId="2B487E12"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33</w:t>
      </w:r>
      <w:r w:rsidRPr="00D51870">
        <w:rPr>
          <w:i/>
          <w:iCs w:val="0"/>
          <w:lang w:val="es-ES_tradnl"/>
        </w:rPr>
        <w:fldChar w:fldCharType="end"/>
      </w:r>
      <w:r w:rsidRPr="00D51870">
        <w:rPr>
          <w:i/>
          <w:iCs w:val="0"/>
          <w:lang w:val="es-ES_tradnl"/>
        </w:rPr>
        <w:t>. Edición del perfil del comercio.</w:t>
      </w:r>
    </w:p>
    <w:p w14:paraId="00DCF7EE" w14:textId="77777777" w:rsidR="000A1451" w:rsidRPr="00D51870" w:rsidRDefault="000A1451" w:rsidP="000A1451">
      <w:pPr>
        <w:rPr>
          <w:lang w:val="es-ES_tradnl"/>
        </w:rPr>
      </w:pPr>
    </w:p>
    <w:p w14:paraId="4F36F9A4" w14:textId="77777777" w:rsidR="00884B40" w:rsidRPr="00D51870" w:rsidRDefault="00884B40" w:rsidP="00884B40">
      <w:pPr>
        <w:keepNext/>
        <w:rPr>
          <w:lang w:val="es-ES_tradnl"/>
        </w:rPr>
      </w:pPr>
      <w:r w:rsidRPr="00D51870">
        <w:rPr>
          <w:lang w:val="es-ES_tradnl"/>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3"/>
                    <a:stretch>
                      <a:fillRect/>
                    </a:stretch>
                  </pic:blipFill>
                  <pic:spPr>
                    <a:xfrm>
                      <a:off x="0" y="0"/>
                      <a:ext cx="5755640" cy="2662555"/>
                    </a:xfrm>
                    <a:prstGeom prst="rect">
                      <a:avLst/>
                    </a:prstGeom>
                  </pic:spPr>
                </pic:pic>
              </a:graphicData>
            </a:graphic>
          </wp:inline>
        </w:drawing>
      </w:r>
    </w:p>
    <w:p w14:paraId="1C147CDD" w14:textId="0219F7C6"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34</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5A509411" w:rsidR="00884B40" w:rsidRPr="00D51870" w:rsidRDefault="00884B40" w:rsidP="00884B40">
      <w:pPr>
        <w:spacing w:line="360" w:lineRule="auto"/>
        <w:jc w:val="both"/>
        <w:rPr>
          <w:lang w:val="es-ES_tradnl"/>
        </w:rPr>
      </w:pPr>
      <w:r w:rsidRPr="00D51870">
        <w:rPr>
          <w:lang w:val="es-ES_tradnl"/>
        </w:rPr>
        <w:t xml:space="preserve">Como se puede observar en la </w:t>
      </w:r>
      <w:r w:rsidRPr="00D51870">
        <w:rPr>
          <w:i/>
          <w:iCs/>
          <w:lang w:val="es-ES_tradnl"/>
        </w:rPr>
        <w:t>Figura 3</w:t>
      </w:r>
      <w:r w:rsidR="005B1B55" w:rsidRPr="00D51870">
        <w:rPr>
          <w:i/>
          <w:iCs/>
          <w:lang w:val="es-ES_tradnl"/>
        </w:rPr>
        <w:t>5</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Pr="00D51870" w:rsidRDefault="00CE152F" w:rsidP="00884B40">
      <w:pPr>
        <w:keepNext/>
        <w:spacing w:line="360" w:lineRule="auto"/>
        <w:jc w:val="both"/>
        <w:rPr>
          <w:lang w:val="es-ES_tradnl"/>
        </w:rPr>
      </w:pPr>
      <w:r w:rsidRPr="00D51870">
        <w:rPr>
          <w:lang w:val="es-ES_tradnl"/>
        </w:rPr>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4"/>
                    <a:stretch>
                      <a:fillRect/>
                    </a:stretch>
                  </pic:blipFill>
                  <pic:spPr>
                    <a:xfrm>
                      <a:off x="0" y="0"/>
                      <a:ext cx="5755640" cy="2998470"/>
                    </a:xfrm>
                    <a:prstGeom prst="rect">
                      <a:avLst/>
                    </a:prstGeom>
                  </pic:spPr>
                </pic:pic>
              </a:graphicData>
            </a:graphic>
          </wp:inline>
        </w:drawing>
      </w:r>
    </w:p>
    <w:p w14:paraId="20DA108A" w14:textId="7E384EA7"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35</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lang w:val="es-ES_tradnl"/>
        </w:rPr>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019A62B7" w14:textId="5F321A6B"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36</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lang w:val="es-ES_tradnl"/>
        </w:rPr>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6"/>
                    <a:stretch>
                      <a:fillRect/>
                    </a:stretch>
                  </pic:blipFill>
                  <pic:spPr>
                    <a:xfrm>
                      <a:off x="0" y="0"/>
                      <a:ext cx="5755640" cy="3007360"/>
                    </a:xfrm>
                    <a:prstGeom prst="rect">
                      <a:avLst/>
                    </a:prstGeom>
                  </pic:spPr>
                </pic:pic>
              </a:graphicData>
            </a:graphic>
          </wp:inline>
        </w:drawing>
      </w:r>
    </w:p>
    <w:p w14:paraId="48CBA3C9" w14:textId="20C73E17"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37</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lang w:val="es-ES_tradnl"/>
        </w:rPr>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7"/>
                    <a:stretch>
                      <a:fillRect/>
                    </a:stretch>
                  </pic:blipFill>
                  <pic:spPr>
                    <a:xfrm>
                      <a:off x="0" y="0"/>
                      <a:ext cx="5755640" cy="2837815"/>
                    </a:xfrm>
                    <a:prstGeom prst="rect">
                      <a:avLst/>
                    </a:prstGeom>
                  </pic:spPr>
                </pic:pic>
              </a:graphicData>
            </a:graphic>
          </wp:inline>
        </w:drawing>
      </w:r>
    </w:p>
    <w:p w14:paraId="74D04876" w14:textId="582F6742"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38</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4D97C0D9" w:rsidR="00AA4FA8" w:rsidRPr="00D51870" w:rsidRDefault="00AA4FA8" w:rsidP="00AA4FA8">
      <w:pPr>
        <w:spacing w:line="360" w:lineRule="auto"/>
        <w:jc w:val="both"/>
        <w:rPr>
          <w:lang w:val="es-ES_tradnl"/>
        </w:rPr>
      </w:pPr>
      <w:r w:rsidRPr="00D51870">
        <w:rPr>
          <w:lang w:val="es-ES_tradnl"/>
        </w:rPr>
        <w:t>Por último</w:t>
      </w:r>
      <w:r w:rsidR="00B472FF" w:rsidRPr="00D51870">
        <w:rPr>
          <w:lang w:val="es-ES_tradnl"/>
        </w:rPr>
        <w:t xml:space="preserve">, en la </w:t>
      </w:r>
      <w:r w:rsidR="00B472FF" w:rsidRPr="00D51870">
        <w:rPr>
          <w:i/>
          <w:iCs/>
          <w:lang w:val="es-ES_tradnl"/>
        </w:rPr>
        <w:t>Figura 3</w:t>
      </w:r>
      <w:r w:rsidR="005B1B55" w:rsidRPr="00D51870">
        <w:rPr>
          <w:i/>
          <w:iCs/>
          <w:lang w:val="es-ES_tradnl"/>
        </w:rPr>
        <w:t xml:space="preserve">9 </w:t>
      </w:r>
      <w:r w:rsidR="00B472FF" w:rsidRPr="00D51870">
        <w:rPr>
          <w:lang w:val="es-ES_tradnl"/>
        </w:rPr>
        <w:t xml:space="preserve">se muestra </w:t>
      </w:r>
      <w:r w:rsidRPr="00D51870">
        <w:rPr>
          <w:lang w:val="es-ES_tradnl"/>
        </w:rPr>
        <w:t>la pantalla dirigida al menú de registro de los usuarios cliente y comercio, los cuales redirigen a una pantalla en la cual se muestra el formulario que deben rellenar para formalizar su registro.</w:t>
      </w:r>
    </w:p>
    <w:p w14:paraId="16F92CB7" w14:textId="77777777" w:rsidR="00550AA8" w:rsidRPr="00D51870" w:rsidRDefault="00A369BE" w:rsidP="00550AA8">
      <w:pPr>
        <w:keepNext/>
        <w:spacing w:line="360" w:lineRule="auto"/>
        <w:jc w:val="both"/>
        <w:rPr>
          <w:lang w:val="es-ES_tradnl"/>
        </w:rPr>
      </w:pPr>
      <w:r w:rsidRPr="00D51870">
        <w:rPr>
          <w:lang w:val="es-ES_tradnl"/>
        </w:rPr>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8"/>
                    <a:stretch>
                      <a:fillRect/>
                    </a:stretch>
                  </pic:blipFill>
                  <pic:spPr>
                    <a:xfrm>
                      <a:off x="0" y="0"/>
                      <a:ext cx="5755640" cy="2819400"/>
                    </a:xfrm>
                    <a:prstGeom prst="rect">
                      <a:avLst/>
                    </a:prstGeom>
                  </pic:spPr>
                </pic:pic>
              </a:graphicData>
            </a:graphic>
          </wp:inline>
        </w:drawing>
      </w:r>
    </w:p>
    <w:p w14:paraId="42DB359D" w14:textId="03CA02BA"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39</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lang w:val="es-ES_tradnl"/>
        </w:rPr>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9"/>
                    <a:stretch>
                      <a:fillRect/>
                    </a:stretch>
                  </pic:blipFill>
                  <pic:spPr>
                    <a:xfrm>
                      <a:off x="0" y="0"/>
                      <a:ext cx="5755640" cy="2839720"/>
                    </a:xfrm>
                    <a:prstGeom prst="rect">
                      <a:avLst/>
                    </a:prstGeom>
                  </pic:spPr>
                </pic:pic>
              </a:graphicData>
            </a:graphic>
          </wp:inline>
        </w:drawing>
      </w:r>
    </w:p>
    <w:p w14:paraId="3BFFCA44" w14:textId="22870745"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40</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289"/>
      <w:r w:rsidRPr="00D51870">
        <w:rPr>
          <w:lang w:val="es-ES_tradnl"/>
        </w:rPr>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0"/>
                    <a:stretch>
                      <a:fillRect/>
                    </a:stretch>
                  </pic:blipFill>
                  <pic:spPr>
                    <a:xfrm>
                      <a:off x="0" y="0"/>
                      <a:ext cx="5755640" cy="2926715"/>
                    </a:xfrm>
                    <a:prstGeom prst="rect">
                      <a:avLst/>
                    </a:prstGeom>
                  </pic:spPr>
                </pic:pic>
              </a:graphicData>
            </a:graphic>
          </wp:inline>
        </w:drawing>
      </w:r>
      <w:commentRangeEnd w:id="289"/>
      <w:r w:rsidR="007F3DB6">
        <w:rPr>
          <w:rStyle w:val="Refdecomentario"/>
        </w:rPr>
        <w:commentReference w:id="289"/>
      </w:r>
    </w:p>
    <w:p w14:paraId="2C69A08A" w14:textId="42CBF339"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41</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290" w:name="_Toc142585188"/>
      <w:r w:rsidRPr="00D51870">
        <w:rPr>
          <w:lang w:val="es-ES_tradnl"/>
        </w:rPr>
        <w:t xml:space="preserve">4.4 Desarrollo de la </w:t>
      </w:r>
      <w:commentRangeStart w:id="291"/>
      <w:r w:rsidRPr="00D51870">
        <w:rPr>
          <w:lang w:val="es-ES_tradnl"/>
        </w:rPr>
        <w:t>aplicación</w:t>
      </w:r>
      <w:bookmarkEnd w:id="290"/>
      <w:commentRangeEnd w:id="291"/>
      <w:r w:rsidR="00637002">
        <w:rPr>
          <w:rStyle w:val="Refdecomentario"/>
          <w:rFonts w:eastAsiaTheme="minorHAnsi" w:cstheme="minorBidi"/>
          <w:b w:val="0"/>
          <w:bCs w:val="0"/>
          <w:color w:val="auto"/>
        </w:rPr>
        <w:commentReference w:id="291"/>
      </w:r>
    </w:p>
    <w:p w14:paraId="385BAC41" w14:textId="35F21C2B"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ins w:id="292" w:author="Francisco José Jaime" w:date="2023-08-17T10:08:00Z">
        <w:r w:rsidR="008F54B4">
          <w:rPr>
            <w:lang w:val="es-ES_tradnl"/>
          </w:rPr>
          <w:t xml:space="preserve"> para su implementación</w:t>
        </w:r>
      </w:ins>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del w:id="293" w:author="Francisco José Jaime" w:date="2023-08-17T10:09:00Z">
        <w:r w:rsidR="009A5B44" w:rsidRPr="00D51870" w:rsidDel="005130A7">
          <w:rPr>
            <w:lang w:val="es-ES_tradnl"/>
          </w:rPr>
          <w:delText xml:space="preserve">realizó </w:delText>
        </w:r>
      </w:del>
      <w:ins w:id="294" w:author="Francisco José Jaime" w:date="2023-08-17T10:09:00Z">
        <w:r w:rsidR="005130A7">
          <w:rPr>
            <w:lang w:val="es-ES_tradnl"/>
          </w:rPr>
          <w:t xml:space="preserve">ha </w:t>
        </w:r>
        <w:commentRangeStart w:id="295"/>
        <w:r w:rsidR="005130A7">
          <w:rPr>
            <w:lang w:val="es-ES_tradnl"/>
          </w:rPr>
          <w:t>estructurado</w:t>
        </w:r>
        <w:commentRangeEnd w:id="295"/>
        <w:r w:rsidR="005130A7">
          <w:rPr>
            <w:rStyle w:val="Refdecomentario"/>
          </w:rPr>
          <w:commentReference w:id="295"/>
        </w:r>
        <w:r w:rsidR="005130A7" w:rsidRPr="00D51870">
          <w:rPr>
            <w:lang w:val="es-ES_tradnl"/>
          </w:rPr>
          <w:t xml:space="preserve"> </w:t>
        </w:r>
      </w:ins>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del w:id="296" w:author="Francisco José Jaime" w:date="2023-08-17T10:10:00Z">
        <w:r w:rsidR="006510CD" w:rsidRPr="00D51870" w:rsidDel="005130A7">
          <w:rPr>
            <w:lang w:val="es-ES_tradnl"/>
          </w:rPr>
          <w:delText>pretenden realizar</w:delText>
        </w:r>
      </w:del>
      <w:ins w:id="297" w:author="Francisco José Jaime" w:date="2023-08-17T10:10:00Z">
        <w:r w:rsidR="005130A7">
          <w:rPr>
            <w:lang w:val="es-ES_tradnl"/>
          </w:rPr>
          <w:t>van a crear</w:t>
        </w:r>
      </w:ins>
      <w:r w:rsidR="006510CD" w:rsidRPr="00D51870">
        <w:rPr>
          <w:lang w:val="es-ES_tradnl"/>
        </w:rPr>
        <w:t xml:space="preserve">. </w:t>
      </w:r>
      <w:commentRangeStart w:id="298"/>
      <w:r w:rsidR="00134360" w:rsidRPr="00D51870">
        <w:rPr>
          <w:lang w:val="es-ES_tradnl"/>
        </w:rPr>
        <w:t xml:space="preserve">Es por ello </w:t>
      </w:r>
      <w:r w:rsidR="009A5B44" w:rsidRPr="00D51870">
        <w:rPr>
          <w:lang w:val="es-ES_tradnl"/>
        </w:rPr>
        <w:t>por lo que</w:t>
      </w:r>
      <w:r w:rsidR="00134360" w:rsidRPr="00D51870">
        <w:rPr>
          <w:lang w:val="es-ES_tradnl"/>
        </w:rPr>
        <w:t xml:space="preserve"> se decidió realizar la aplicación en Java, utilizando </w:t>
      </w:r>
      <w:r w:rsidR="00C95E8A" w:rsidRPr="00D51870">
        <w:rPr>
          <w:lang w:val="es-ES_tradnl"/>
        </w:rPr>
        <w:t xml:space="preserve">JavaFX para el despliegue y creación de </w:t>
      </w:r>
      <w:r w:rsidR="009A5B44" w:rsidRPr="00D51870">
        <w:rPr>
          <w:lang w:val="es-ES_tradnl"/>
        </w:rPr>
        <w:t>esta</w:t>
      </w:r>
      <w:commentRangeEnd w:id="298"/>
      <w:r w:rsidR="005130A7">
        <w:rPr>
          <w:rStyle w:val="Refdecomentario"/>
        </w:rPr>
        <w:commentReference w:id="298"/>
      </w:r>
      <w:r w:rsidR="00C95E8A" w:rsidRPr="00D51870">
        <w:rPr>
          <w:lang w:val="es-ES_tradnl"/>
        </w:rPr>
        <w:t xml:space="preserve">. </w:t>
      </w:r>
    </w:p>
    <w:p w14:paraId="0E909C5E" w14:textId="4C74242C" w:rsidR="002628EB" w:rsidRPr="00D51870" w:rsidRDefault="009A5B44" w:rsidP="00134360">
      <w:pPr>
        <w:spacing w:line="360" w:lineRule="auto"/>
        <w:jc w:val="both"/>
        <w:rPr>
          <w:lang w:val="es-ES_tradnl"/>
        </w:rPr>
      </w:pPr>
      <w:r w:rsidRPr="00D51870">
        <w:rPr>
          <w:lang w:val="es-ES_tradnl"/>
        </w:rPr>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rsidRPr="00D51870">
        <w:rPr>
          <w:lang w:val="es-ES_tradnl"/>
        </w:rPr>
        <w:t xml:space="preserve"> A continuación, se muestra los paquetes que contiene el proyecto en la </w:t>
      </w:r>
      <w:r w:rsidR="00EC3474" w:rsidRPr="00D51870">
        <w:rPr>
          <w:i/>
          <w:iCs/>
          <w:lang w:val="es-ES_tradnl"/>
        </w:rPr>
        <w:t>Figura 42.</w:t>
      </w:r>
    </w:p>
    <w:p w14:paraId="18FEB635" w14:textId="42C7C796" w:rsidR="00EC3474" w:rsidRPr="00D51870" w:rsidRDefault="00AF77EA" w:rsidP="00134360">
      <w:pPr>
        <w:spacing w:line="360" w:lineRule="auto"/>
        <w:jc w:val="both"/>
        <w:rPr>
          <w:b/>
          <w:bCs/>
          <w:lang w:val="es-ES_tradnl"/>
        </w:rPr>
      </w:pPr>
      <w:r w:rsidRPr="00D51870">
        <w:rPr>
          <w:b/>
          <w:bCs/>
          <w:lang w:val="es-ES_tradnl"/>
        </w:rPr>
        <w:t>[Esta figura la cambiaré cuando tenga todas las hojas de estilo una vez acabe de actualizar un poco la interfaz]</w:t>
      </w:r>
    </w:p>
    <w:p w14:paraId="4EF90734" w14:textId="6CD5CCAF" w:rsidR="00972E8A" w:rsidRPr="00D51870" w:rsidRDefault="00EC3474" w:rsidP="00134360">
      <w:pPr>
        <w:spacing w:line="360" w:lineRule="auto"/>
        <w:jc w:val="both"/>
        <w:rPr>
          <w:lang w:val="es-ES_tradnl"/>
        </w:rPr>
      </w:pPr>
      <w:r w:rsidRPr="00D51870">
        <w:rPr>
          <w:lang w:val="es-ES_tradnl"/>
        </w:rPr>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5B154332"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Pr>
                                <w:noProof/>
                              </w:rPr>
                              <w:t>42</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" stroked="f">
                <v:textbox style="mso-fit-shape-to-text:t" inset="0,0,0,0">
                  <w:txbxContent>
                    <w:p w14:paraId="758D003A" w14:textId="5B154332"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Pr>
                          <w:noProof/>
                        </w:rPr>
                        <w:t>42</w:t>
                      </w:r>
                      <w:r>
                        <w:fldChar w:fldCharType="end"/>
                      </w:r>
                      <w:r>
                        <w:t>. Paquetes del proyecto.</w:t>
                      </w:r>
                    </w:p>
                  </w:txbxContent>
                </v:textbox>
              </v:shape>
            </w:pict>
          </mc:Fallback>
        </mc:AlternateContent>
      </w:r>
      <w:r w:rsidRPr="00D51870">
        <w:rPr>
          <w:lang w:val="es-ES_tradnl"/>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Pr="00D51870" w:rsidRDefault="00EC3474" w:rsidP="00134360">
      <w:pPr>
        <w:spacing w:line="360" w:lineRule="auto"/>
        <w:jc w:val="both"/>
        <w:rPr>
          <w:lang w:val="es-ES_tradnl"/>
        </w:rPr>
      </w:pPr>
    </w:p>
    <w:p w14:paraId="43C99188" w14:textId="77777777" w:rsidR="00134360" w:rsidRPr="00D51870" w:rsidRDefault="00134360" w:rsidP="00134360">
      <w:pPr>
        <w:spacing w:line="360" w:lineRule="auto"/>
        <w:jc w:val="both"/>
        <w:rPr>
          <w:lang w:val="es-ES_tradnl"/>
        </w:rPr>
      </w:pPr>
    </w:p>
    <w:p w14:paraId="776D4107" w14:textId="3DD922EA" w:rsidR="00C1571A" w:rsidRPr="00D51870" w:rsidRDefault="00C1571A" w:rsidP="000A33C8">
      <w:pPr>
        <w:spacing w:line="360" w:lineRule="auto"/>
        <w:jc w:val="both"/>
        <w:rPr>
          <w:lang w:val="es-ES_tradnl"/>
        </w:rPr>
      </w:pPr>
    </w:p>
    <w:p w14:paraId="723291BC" w14:textId="77777777" w:rsidR="00C1571A" w:rsidRPr="00D51870" w:rsidRDefault="00C1571A" w:rsidP="000A33C8">
      <w:pPr>
        <w:spacing w:line="360" w:lineRule="auto"/>
        <w:jc w:val="both"/>
        <w:rPr>
          <w:lang w:val="es-ES_tradnl"/>
        </w:rPr>
      </w:pPr>
    </w:p>
    <w:p w14:paraId="189B0F2B" w14:textId="77777777" w:rsidR="00AF77EA" w:rsidRPr="00D51870" w:rsidRDefault="00AF77EA" w:rsidP="000A33C8">
      <w:pPr>
        <w:spacing w:line="360" w:lineRule="auto"/>
        <w:jc w:val="both"/>
        <w:rPr>
          <w:lang w:val="es-ES_tradnl"/>
        </w:rPr>
      </w:pPr>
    </w:p>
    <w:p w14:paraId="4097D51E" w14:textId="77777777" w:rsidR="00C1571A" w:rsidRPr="00D51870" w:rsidRDefault="00C1571A" w:rsidP="000A33C8">
      <w:pPr>
        <w:spacing w:line="360" w:lineRule="auto"/>
        <w:jc w:val="both"/>
        <w:rPr>
          <w:lang w:val="es-ES_tradnl"/>
        </w:rPr>
      </w:pPr>
    </w:p>
    <w:p w14:paraId="3B3D1904" w14:textId="380782DB" w:rsidR="00C1571A" w:rsidRPr="00D51870" w:rsidRDefault="00EC3474" w:rsidP="000A33C8">
      <w:pPr>
        <w:spacing w:line="360" w:lineRule="auto"/>
        <w:jc w:val="both"/>
        <w:rPr>
          <w:i/>
          <w:iCs/>
          <w:lang w:val="es-ES_tradnl"/>
        </w:rPr>
      </w:pPr>
      <w:r w:rsidRPr="00D51870">
        <w:rPr>
          <w:lang w:val="es-ES_tradnl"/>
        </w:rPr>
        <w:lastRenderedPageBreak/>
        <w:t xml:space="preserve">A continuación, se detallan los paquetes mostrados en la </w:t>
      </w:r>
      <w:r w:rsidRPr="00D51870">
        <w:rPr>
          <w:i/>
          <w:iCs/>
          <w:lang w:val="es-ES_tradnl"/>
        </w:rPr>
        <w:t>Figura 42:</w:t>
      </w:r>
    </w:p>
    <w:p w14:paraId="69063905" w14:textId="34872AA6" w:rsidR="00EC3474" w:rsidRPr="00D51870" w:rsidRDefault="00EC3474" w:rsidP="008C0B27">
      <w:pPr>
        <w:pStyle w:val="Prrafodelista"/>
        <w:numPr>
          <w:ilvl w:val="0"/>
          <w:numId w:val="133"/>
        </w:numPr>
        <w:spacing w:line="360" w:lineRule="auto"/>
        <w:jc w:val="both"/>
        <w:rPr>
          <w:lang w:val="es-ES_tradnl"/>
        </w:rPr>
      </w:pPr>
      <w:r w:rsidRPr="00D51870">
        <w:rPr>
          <w:i/>
          <w:iCs/>
          <w:lang w:val="es-ES_tradnl"/>
        </w:rPr>
        <w:t xml:space="preserve">images: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r w:rsidRPr="00D51870">
        <w:rPr>
          <w:lang w:val="es-ES_tradnl"/>
        </w:rPr>
        <w:t>mm.makery.app: Este paquete contiene la clase Main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r w:rsidRPr="00D51870">
        <w:rPr>
          <w:lang w:val="es-ES_tradnl"/>
        </w:rPr>
        <w:t>mm.makery.app.model: Este paquete contiene la clase SesionUsuario,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r w:rsidRPr="00D51870">
        <w:rPr>
          <w:lang w:val="es-ES_tradnl"/>
        </w:rPr>
        <w:t>mm.makery.app.style: En esta clase se almacenan las hojas de estilo CSS del proyecto.</w:t>
      </w:r>
    </w:p>
    <w:p w14:paraId="5975D1DA" w14:textId="09123A53" w:rsidR="00B906C2" w:rsidRPr="00D51870" w:rsidRDefault="00B906C2" w:rsidP="008C0B27">
      <w:pPr>
        <w:pStyle w:val="Prrafodelista"/>
        <w:numPr>
          <w:ilvl w:val="0"/>
          <w:numId w:val="133"/>
        </w:numPr>
        <w:spacing w:line="360" w:lineRule="auto"/>
        <w:jc w:val="both"/>
        <w:rPr>
          <w:lang w:val="es-ES_tradnl"/>
        </w:rPr>
      </w:pPr>
      <w:r w:rsidRPr="00D51870">
        <w:rPr>
          <w:lang w:val="es-ES_tradnl"/>
        </w:rPr>
        <w:t>mm.makery.app.view: En este paquete, se almacenan tanto las clases controladoras como las vistas de la aplicación.</w:t>
      </w:r>
    </w:p>
    <w:p w14:paraId="353DC29D" w14:textId="77777777" w:rsidR="00C1571A" w:rsidRPr="00D51870" w:rsidRDefault="00C1571A" w:rsidP="000A33C8">
      <w:pPr>
        <w:spacing w:line="360" w:lineRule="auto"/>
        <w:jc w:val="both"/>
        <w:rPr>
          <w:lang w:val="es-ES_tradnl"/>
        </w:rPr>
      </w:pPr>
    </w:p>
    <w:p w14:paraId="5EFD070C" w14:textId="0BC2ECBC" w:rsidR="006B6155" w:rsidRPr="00D51870" w:rsidRDefault="008C0B27" w:rsidP="000A33C8">
      <w:pPr>
        <w:spacing w:line="360" w:lineRule="auto"/>
        <w:jc w:val="both"/>
        <w:rPr>
          <w:lang w:val="es-ES_tradnl"/>
        </w:rPr>
      </w:pPr>
      <w:r w:rsidRPr="00D51870">
        <w:rPr>
          <w:lang w:val="es-ES_tradnl"/>
        </w:rPr>
        <w:t xml:space="preserve">Una vez se crearon los paquetes, </w:t>
      </w:r>
      <w:del w:id="299" w:author="Francisco José Jaime" w:date="2023-08-17T10:14:00Z">
        <w:r w:rsidRPr="00D51870" w:rsidDel="00865AB8">
          <w:rPr>
            <w:lang w:val="es-ES_tradnl"/>
          </w:rPr>
          <w:delText>se hizo uso del prototipo</w:delText>
        </w:r>
      </w:del>
      <w:ins w:id="300" w:author="Francisco José Jaime" w:date="2023-08-17T10:14:00Z">
        <w:r w:rsidR="00865AB8">
          <w:rPr>
            <w:lang w:val="es-ES_tradnl"/>
          </w:rPr>
          <w:t xml:space="preserve">nos basamos en el </w:t>
        </w:r>
        <w:r w:rsidR="00865AB8" w:rsidRPr="00865AB8">
          <w:rPr>
            <w:i/>
            <w:lang w:val="es-ES_tradnl"/>
            <w:rPrChange w:id="301" w:author="Francisco José Jaime" w:date="2023-08-17T10:15:00Z">
              <w:rPr>
                <w:lang w:val="es-ES_tradnl"/>
              </w:rPr>
            </w:rPrChange>
          </w:rPr>
          <w:t>mockup</w:t>
        </w:r>
        <w:r w:rsidR="00865AB8">
          <w:rPr>
            <w:lang w:val="es-ES_tradnl"/>
          </w:rPr>
          <w:t xml:space="preserve"> </w:t>
        </w:r>
        <w:commentRangeStart w:id="302"/>
        <w:r w:rsidR="00865AB8">
          <w:rPr>
            <w:lang w:val="es-ES_tradnl"/>
          </w:rPr>
          <w:t>descrito anteriormente</w:t>
        </w:r>
      </w:ins>
      <w:commentRangeEnd w:id="302"/>
      <w:ins w:id="303" w:author="Francisco José Jaime" w:date="2023-08-17T10:15:00Z">
        <w:r w:rsidR="00865AB8">
          <w:rPr>
            <w:rStyle w:val="Refdecomentario"/>
          </w:rPr>
          <w:commentReference w:id="302"/>
        </w:r>
      </w:ins>
      <w:del w:id="304" w:author="Francisco José Jaime" w:date="2023-08-17T10:15:00Z">
        <w:r w:rsidRPr="00D51870" w:rsidDel="00865AB8">
          <w:rPr>
            <w:lang w:val="es-ES_tradnl"/>
          </w:rPr>
          <w:delText xml:space="preserve"> creado anteriormente</w:delText>
        </w:r>
      </w:del>
      <w:r w:rsidRPr="00D51870">
        <w:rPr>
          <w:lang w:val="es-ES_tradnl"/>
        </w:rPr>
        <w:t xml:space="preserve"> con el propósito de empezar adecuadamente la implementación de la aplicación con una primera interfaz minimalista en la cual se </w:t>
      </w:r>
      <w:del w:id="305" w:author="Francisco José Jaime" w:date="2023-08-17T10:15:00Z">
        <w:r w:rsidRPr="00D51870" w:rsidDel="00865AB8">
          <w:rPr>
            <w:lang w:val="es-ES_tradnl"/>
          </w:rPr>
          <w:delText xml:space="preserve">comprobaba </w:delText>
        </w:r>
      </w:del>
      <w:ins w:id="306" w:author="Francisco José Jaime" w:date="2023-08-17T10:15:00Z">
        <w:r w:rsidR="00865AB8">
          <w:rPr>
            <w:lang w:val="es-ES_tradnl"/>
          </w:rPr>
          <w:t>pudiera comprobar</w:t>
        </w:r>
        <w:r w:rsidR="00865AB8" w:rsidRPr="00D51870">
          <w:rPr>
            <w:lang w:val="es-ES_tradnl"/>
          </w:rPr>
          <w:t xml:space="preserve"> </w:t>
        </w:r>
      </w:ins>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307" w:name="_Toc142585189"/>
      <w:r w:rsidRPr="00D51870">
        <w:rPr>
          <w:lang w:val="es-ES_tradnl"/>
        </w:rPr>
        <w:t>4.5 Base de datos</w:t>
      </w:r>
      <w:bookmarkEnd w:id="307"/>
    </w:p>
    <w:p w14:paraId="0E83F677" w14:textId="20C01BDD"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del w:id="308" w:author="Francisco José Jaime" w:date="2023-08-17T10:16:00Z">
        <w:r w:rsidRPr="00D51870" w:rsidDel="0049222C">
          <w:rPr>
            <w:lang w:val="es-ES_tradnl"/>
          </w:rPr>
          <w:delText>este</w:delText>
        </w:r>
      </w:del>
      <w:ins w:id="309" w:author="Francisco José Jaime" w:date="2023-08-17T10:16:00Z">
        <w:r w:rsidR="0049222C" w:rsidRPr="00D51870">
          <w:rPr>
            <w:lang w:val="es-ES_tradnl"/>
          </w:rPr>
          <w:t>est</w:t>
        </w:r>
        <w:r w:rsidR="0049222C">
          <w:rPr>
            <w:lang w:val="es-ES_tradnl"/>
          </w:rPr>
          <w:t>a</w:t>
        </w:r>
      </w:ins>
      <w:r w:rsidRPr="00D51870">
        <w:rPr>
          <w:lang w:val="es-ES_tradnl"/>
        </w:rPr>
        <w:t xml:space="preserve">. </w:t>
      </w:r>
      <w:del w:id="310" w:author="Francisco José Jaime" w:date="2023-08-17T10:16:00Z">
        <w:r w:rsidRPr="00D51870" w:rsidDel="0049222C">
          <w:rPr>
            <w:lang w:val="es-ES_tradnl"/>
          </w:rPr>
          <w:delText>Por ello se en muestra la</w:delText>
        </w:r>
      </w:del>
      <w:ins w:id="311" w:author="Francisco José Jaime" w:date="2023-08-17T10:16:00Z">
        <w:r w:rsidR="0049222C">
          <w:rPr>
            <w:lang w:val="es-ES_tradnl"/>
          </w:rPr>
          <w:t>La</w:t>
        </w:r>
      </w:ins>
      <w:r w:rsidRPr="00D51870">
        <w:rPr>
          <w:lang w:val="es-ES_tradnl"/>
        </w:rPr>
        <w:t xml:space="preserve"> </w:t>
      </w:r>
      <w:r w:rsidRPr="00D51870">
        <w:rPr>
          <w:i/>
          <w:iCs/>
          <w:lang w:val="es-ES_tradnl"/>
        </w:rPr>
        <w:t xml:space="preserve">Figura 43 </w:t>
      </w:r>
      <w:del w:id="312" w:author="Francisco José Jaime" w:date="2023-08-17T10:16:00Z">
        <w:r w:rsidRPr="00D51870" w:rsidDel="0049222C">
          <w:rPr>
            <w:lang w:val="es-ES_tradnl"/>
          </w:rPr>
          <w:delText>e</w:delText>
        </w:r>
      </w:del>
      <w:ins w:id="313" w:author="Francisco José Jaime" w:date="2023-08-17T10:16:00Z">
        <w:r w:rsidR="0049222C">
          <w:rPr>
            <w:lang w:val="es-ES_tradnl"/>
          </w:rPr>
          <w:t>muestra el</w:t>
        </w:r>
      </w:ins>
      <w:del w:id="314" w:author="Francisco José Jaime" w:date="2023-08-17T10:16:00Z">
        <w:r w:rsidRPr="00D51870" w:rsidDel="0049222C">
          <w:rPr>
            <w:lang w:val="es-ES_tradnl"/>
          </w:rPr>
          <w:delText>l</w:delText>
        </w:r>
      </w:del>
      <w:r w:rsidRPr="00D51870">
        <w:rPr>
          <w:lang w:val="es-ES_tradnl"/>
        </w:rPr>
        <w:t xml:space="preserve"> modelo entidad-relación que se ha utilizado para la creación de esta base de datos.</w:t>
      </w:r>
    </w:p>
    <w:p w14:paraId="47051717" w14:textId="77777777" w:rsidR="005A1542" w:rsidRPr="00D51870" w:rsidRDefault="005A1542" w:rsidP="005A1542">
      <w:pPr>
        <w:keepNext/>
        <w:spacing w:line="360" w:lineRule="auto"/>
        <w:jc w:val="center"/>
        <w:rPr>
          <w:lang w:val="es-ES_tradnl"/>
        </w:rPr>
      </w:pPr>
      <w:commentRangeStart w:id="315"/>
      <w:r w:rsidRPr="00D51870">
        <w:rPr>
          <w:lang w:val="es-ES_tradnl"/>
        </w:rPr>
        <w:lastRenderedPageBreak/>
        <w:drawing>
          <wp:inline distT="0" distB="0" distL="0" distR="0" wp14:anchorId="038979D1" wp14:editId="00FA790B">
            <wp:extent cx="1524000" cy="3238934"/>
            <wp:effectExtent l="0" t="0" r="0" b="0"/>
            <wp:docPr id="214516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7988" cy="3247409"/>
                    </a:xfrm>
                    <a:prstGeom prst="rect">
                      <a:avLst/>
                    </a:prstGeom>
                    <a:noFill/>
                    <a:ln>
                      <a:noFill/>
                    </a:ln>
                  </pic:spPr>
                </pic:pic>
              </a:graphicData>
            </a:graphic>
          </wp:inline>
        </w:drawing>
      </w:r>
      <w:commentRangeEnd w:id="315"/>
      <w:r w:rsidR="0049222C">
        <w:rPr>
          <w:rStyle w:val="Refdecomentario"/>
        </w:rPr>
        <w:commentReference w:id="315"/>
      </w:r>
    </w:p>
    <w:p w14:paraId="01684974" w14:textId="67CF3A07" w:rsidR="006B6155" w:rsidRPr="00D51870" w:rsidRDefault="005A1542" w:rsidP="005A154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Pr="00D51870">
        <w:rPr>
          <w:i/>
          <w:iCs w:val="0"/>
          <w:lang w:val="es-ES_tradnl"/>
        </w:rPr>
        <w:t>43</w:t>
      </w:r>
      <w:r w:rsidRPr="00D51870">
        <w:rPr>
          <w:i/>
          <w:iCs w:val="0"/>
          <w:lang w:val="es-ES_tradnl"/>
        </w:rPr>
        <w:fldChar w:fldCharType="end"/>
      </w:r>
      <w:r w:rsidRPr="00D51870">
        <w:rPr>
          <w:i/>
          <w:iCs w:val="0"/>
          <w:lang w:val="es-ES_tradnl"/>
        </w:rPr>
        <w:t>. Modelo entidad-relación de la base de datos del sistema.</w:t>
      </w:r>
    </w:p>
    <w:p w14:paraId="20D9ED78" w14:textId="77777777" w:rsidR="00AF77EA" w:rsidRPr="00D51870" w:rsidRDefault="00AF77EA" w:rsidP="000A33C8">
      <w:pPr>
        <w:spacing w:line="360" w:lineRule="auto"/>
        <w:jc w:val="both"/>
        <w:rPr>
          <w:lang w:val="es-ES_tradnl"/>
        </w:rPr>
      </w:pPr>
    </w:p>
    <w:p w14:paraId="26B8E9C3" w14:textId="176609BA" w:rsidR="00E37118" w:rsidRPr="00D51870" w:rsidRDefault="00E37118" w:rsidP="000A33C8">
      <w:pPr>
        <w:spacing w:line="360" w:lineRule="auto"/>
        <w:jc w:val="both"/>
        <w:rPr>
          <w:lang w:val="es-ES_tradnl"/>
        </w:rPr>
      </w:pPr>
      <w:r w:rsidRPr="00D51870">
        <w:rPr>
          <w:lang w:val="es-ES_tradnl"/>
        </w:rPr>
        <w:t xml:space="preserve">Como se puede apreciar en la </w:t>
      </w:r>
      <w:r w:rsidRPr="00D51870">
        <w:rPr>
          <w:i/>
          <w:iCs/>
          <w:lang w:val="es-ES_tradnl"/>
        </w:rPr>
        <w:t>Figura 43</w:t>
      </w:r>
      <w:r w:rsidR="007A765A" w:rsidRPr="00D51870">
        <w:rPr>
          <w:lang w:val="es-ES_tradnl"/>
        </w:rPr>
        <w:t>, se observan las siguientes tablas:</w:t>
      </w:r>
    </w:p>
    <w:p w14:paraId="6A8268F8" w14:textId="4315E9A9" w:rsidR="007A765A" w:rsidRPr="00D51870" w:rsidRDefault="002A44D6" w:rsidP="000A33C8">
      <w:pPr>
        <w:spacing w:line="360" w:lineRule="auto"/>
        <w:jc w:val="both"/>
        <w:rPr>
          <w:lang w:val="es-ES_tradnl"/>
        </w:rPr>
      </w:pPr>
      <w:r w:rsidRPr="00D51870">
        <w:rPr>
          <w:lang w:val="es-ES_tradnl"/>
        </w:rPr>
        <w:t xml:space="preserve"> 'C</w:t>
      </w:r>
      <w:r w:rsidR="007A765A" w:rsidRPr="00D51870">
        <w:rPr>
          <w:lang w:val="es-ES_tradnl"/>
        </w:rPr>
        <w:t>liente</w:t>
      </w:r>
      <w:r w:rsidRPr="00D51870">
        <w:rPr>
          <w:lang w:val="es-ES_tradnl"/>
        </w:rPr>
        <w:t>'</w:t>
      </w:r>
      <w:r w:rsidR="007A765A" w:rsidRPr="00D51870">
        <w:rPr>
          <w:lang w:val="es-ES_tradnl"/>
        </w:rPr>
        <w:t xml:space="preserve">, para almacenar los datos relativos a un cliente; </w:t>
      </w:r>
      <w:r w:rsidR="001C248A" w:rsidRPr="00D51870">
        <w:rPr>
          <w:lang w:val="es-ES_tradnl"/>
        </w:rPr>
        <w:t>'</w:t>
      </w:r>
      <w:r w:rsidR="007A765A" w:rsidRPr="00D51870">
        <w:rPr>
          <w:lang w:val="es-ES_tradnl"/>
        </w:rPr>
        <w:t>carrito</w:t>
      </w:r>
      <w:r w:rsidR="001C248A" w:rsidRPr="00D51870">
        <w:rPr>
          <w:lang w:val="es-ES_tradnl"/>
        </w:rPr>
        <w:t>'</w:t>
      </w:r>
      <w:r w:rsidR="007A765A" w:rsidRPr="00D51870">
        <w:rPr>
          <w:lang w:val="es-ES_tradnl"/>
        </w:rPr>
        <w:t xml:space="preserve">, para almacenar la información del carrito del cliente; </w:t>
      </w:r>
      <w:r w:rsidR="001C248A" w:rsidRPr="00D51870">
        <w:rPr>
          <w:lang w:val="es-ES_tradnl"/>
        </w:rPr>
        <w:t>'</w:t>
      </w:r>
      <w:r w:rsidR="007A765A" w:rsidRPr="00D51870">
        <w:rPr>
          <w:lang w:val="es-ES_tradnl"/>
        </w:rPr>
        <w:t>producto</w:t>
      </w:r>
      <w:r w:rsidR="001C248A" w:rsidRPr="00D51870">
        <w:rPr>
          <w:lang w:val="es-ES_tradnl"/>
        </w:rPr>
        <w:t>'</w:t>
      </w:r>
      <w:r w:rsidR="007A765A" w:rsidRPr="00D51870">
        <w:rPr>
          <w:lang w:val="es-ES_tradnl"/>
        </w:rPr>
        <w:t xml:space="preserve">, en la que se almacenan los datos de un producto; </w:t>
      </w:r>
      <w:r w:rsidR="001C248A" w:rsidRPr="00D51870">
        <w:rPr>
          <w:lang w:val="es-ES_tradnl"/>
        </w:rPr>
        <w:t>'</w:t>
      </w:r>
      <w:r w:rsidR="007A765A" w:rsidRPr="00D51870">
        <w:rPr>
          <w:lang w:val="es-ES_tradnl"/>
        </w:rPr>
        <w:t>administrador</w:t>
      </w:r>
      <w:r w:rsidR="001C248A" w:rsidRPr="00D51870">
        <w:rPr>
          <w:lang w:val="es-ES_tradnl"/>
        </w:rPr>
        <w:t>'</w:t>
      </w:r>
      <w:r w:rsidR="007A765A" w:rsidRPr="00D51870">
        <w:rPr>
          <w:lang w:val="es-ES_tradnl"/>
        </w:rPr>
        <w:t xml:space="preserve"> para el almacenamiento de los datos del administrador; ídem con </w:t>
      </w:r>
      <w:r w:rsidR="001C248A" w:rsidRPr="00D51870">
        <w:rPr>
          <w:lang w:val="es-ES_tradnl"/>
        </w:rPr>
        <w:t>'</w:t>
      </w:r>
      <w:r w:rsidR="007A765A" w:rsidRPr="00D51870">
        <w:rPr>
          <w:lang w:val="es-ES_tradnl"/>
        </w:rPr>
        <w:t>comercio</w:t>
      </w:r>
      <w:r w:rsidR="001C248A" w:rsidRPr="00D51870">
        <w:rPr>
          <w:lang w:val="es-ES_tradnl"/>
        </w:rPr>
        <w:t>'</w:t>
      </w:r>
      <w:r w:rsidRPr="00D51870">
        <w:rPr>
          <w:lang w:val="es-ES_tradnl"/>
        </w:rPr>
        <w:t>;</w:t>
      </w:r>
      <w:r w:rsidR="007A765A" w:rsidRPr="00D51870">
        <w:rPr>
          <w:lang w:val="es-ES_tradnl"/>
        </w:rPr>
        <w:t xml:space="preserve"> y </w:t>
      </w:r>
      <w:r w:rsidR="001C248A" w:rsidRPr="00D51870">
        <w:rPr>
          <w:lang w:val="es-ES_tradnl"/>
        </w:rPr>
        <w:t>'</w:t>
      </w:r>
      <w:r w:rsidR="007A765A" w:rsidRPr="00D51870">
        <w:rPr>
          <w:lang w:val="es-ES_tradnl"/>
        </w:rPr>
        <w:t>solicitudcomercio</w:t>
      </w:r>
      <w:r w:rsidR="001C248A" w:rsidRPr="00D51870">
        <w:rPr>
          <w:lang w:val="es-ES_tradnl"/>
        </w:rPr>
        <w:t xml:space="preserve">' </w:t>
      </w:r>
      <w:r w:rsidR="007A765A" w:rsidRPr="00D51870">
        <w:rPr>
          <w:lang w:val="es-ES_tradnl"/>
        </w:rPr>
        <w:t xml:space="preserve">para almacenar </w:t>
      </w:r>
      <w:r w:rsidRPr="00D51870">
        <w:rPr>
          <w:lang w:val="es-ES_tradnl"/>
        </w:rPr>
        <w:t xml:space="preserve">las solicitudes que se han emitido por los comercios que desean </w:t>
      </w:r>
      <w:commentRangeStart w:id="316"/>
      <w:r w:rsidRPr="00D51870">
        <w:rPr>
          <w:lang w:val="es-ES_tradnl"/>
        </w:rPr>
        <w:t>registrarse</w:t>
      </w:r>
      <w:commentRangeEnd w:id="316"/>
      <w:r w:rsidR="005A2233">
        <w:rPr>
          <w:rStyle w:val="Refdecomentario"/>
        </w:rPr>
        <w:commentReference w:id="316"/>
      </w:r>
      <w:r w:rsidRPr="00D51870">
        <w:rPr>
          <w:lang w:val="es-ES_tradnl"/>
        </w:rPr>
        <w:t>.</w:t>
      </w:r>
    </w:p>
    <w:p w14:paraId="5117CDC6" w14:textId="77777777" w:rsidR="00100909" w:rsidRPr="00D51870" w:rsidRDefault="00100909" w:rsidP="000A33C8">
      <w:pPr>
        <w:spacing w:line="360" w:lineRule="auto"/>
        <w:jc w:val="both"/>
        <w:rPr>
          <w:lang w:val="es-ES_tradnl"/>
        </w:rPr>
      </w:pPr>
    </w:p>
    <w:p w14:paraId="3B3844DF" w14:textId="5D65D4DB" w:rsidR="008B5ADF" w:rsidRPr="00D51870" w:rsidRDefault="008B5ADF" w:rsidP="008B5ADF">
      <w:pPr>
        <w:pStyle w:val="Subcapitulo"/>
        <w:rPr>
          <w:lang w:val="es-ES_tradnl"/>
        </w:rPr>
      </w:pPr>
      <w:bookmarkStart w:id="317" w:name="_Toc142585190"/>
      <w:r w:rsidRPr="00D51870">
        <w:rPr>
          <w:lang w:val="es-ES_tradnl"/>
        </w:rPr>
        <w:t>4.6 Front-end de la aplicación</w:t>
      </w:r>
      <w:bookmarkEnd w:id="317"/>
    </w:p>
    <w:p w14:paraId="19CB7A67" w14:textId="5CE209D2"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SceneBuilder [8]. Se ha escogido esta aplicación debido a la interfaz sencilla e intuitiva que posee, en la cual se permite diseñar las ventanas de la aplicación sin escribir código. En la </w:t>
      </w:r>
      <w:r w:rsidRPr="00D51870">
        <w:rPr>
          <w:i/>
          <w:iCs/>
          <w:lang w:val="es-ES_tradnl"/>
        </w:rPr>
        <w:t>Figura 44</w:t>
      </w:r>
      <w:r w:rsidRPr="00D51870">
        <w:rPr>
          <w:lang w:val="es-ES_tradnl"/>
        </w:rPr>
        <w:t xml:space="preserve"> se muestra la interfaz que posee una de las ventanas de la aplicación</w:t>
      </w:r>
      <w:ins w:id="318" w:author="Francisco José Jaime" w:date="2023-08-17T10:21:00Z">
        <w:r w:rsidR="00637002">
          <w:rPr>
            <w:lang w:val="es-ES_tradnl"/>
          </w:rPr>
          <w:t xml:space="preserve"> durante el proceso de creación de la misma</w:t>
        </w:r>
      </w:ins>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3"/>
                    <a:stretch>
                      <a:fillRect/>
                    </a:stretch>
                  </pic:blipFill>
                  <pic:spPr>
                    <a:xfrm>
                      <a:off x="0" y="0"/>
                      <a:ext cx="5755640" cy="3106420"/>
                    </a:xfrm>
                    <a:prstGeom prst="rect">
                      <a:avLst/>
                    </a:prstGeom>
                  </pic:spPr>
                </pic:pic>
              </a:graphicData>
            </a:graphic>
          </wp:inline>
        </w:drawing>
      </w:r>
    </w:p>
    <w:p w14:paraId="2F3046CD" w14:textId="701BC1F4"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44</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319" w:name="_Toc142585191"/>
      <w:r w:rsidRPr="00D51870">
        <w:rPr>
          <w:lang w:val="es-ES_tradnl"/>
        </w:rPr>
        <w:t>4.7 Pruebas a la aplicación</w:t>
      </w:r>
      <w:bookmarkEnd w:id="319"/>
    </w:p>
    <w:p w14:paraId="64399810" w14:textId="3F92FE90" w:rsidR="00CC6234" w:rsidRPr="00D51870"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del w:id="320" w:author="Francisco José Jaime" w:date="2023-08-17T10:29:00Z">
        <w:r w:rsidRPr="00D51870" w:rsidDel="00E971A2">
          <w:rPr>
            <w:lang w:val="es-ES_tradnl"/>
          </w:rPr>
          <w:delText xml:space="preserve">Dado </w:delText>
        </w:r>
        <w:commentRangeStart w:id="321"/>
        <w:r w:rsidRPr="00D51870" w:rsidDel="00E971A2">
          <w:rPr>
            <w:lang w:val="es-ES_tradnl"/>
          </w:rPr>
          <w:delText>que</w:delText>
        </w:r>
        <w:commentRangeEnd w:id="321"/>
        <w:r w:rsidR="00E971A2" w:rsidDel="00E971A2">
          <w:rPr>
            <w:rStyle w:val="Refdecomentario"/>
          </w:rPr>
          <w:commentReference w:id="321"/>
        </w:r>
        <w:r w:rsidRPr="00D51870" w:rsidDel="00E971A2">
          <w:rPr>
            <w:lang w:val="es-ES_tradnl"/>
          </w:rPr>
          <w:delText xml:space="preserve"> </w:delText>
        </w:r>
      </w:del>
      <w:del w:id="322" w:author="Francisco José Jaime" w:date="2023-08-17T10:27:00Z">
        <w:r w:rsidRPr="00D51870" w:rsidDel="00E971A2">
          <w:rPr>
            <w:lang w:val="es-ES_tradnl"/>
          </w:rPr>
          <w:delText xml:space="preserve">en este proyecto </w:delText>
        </w:r>
      </w:del>
      <w:del w:id="323" w:author="Francisco José Jaime" w:date="2023-08-17T10:29:00Z">
        <w:r w:rsidRPr="00D51870" w:rsidDel="00E971A2">
          <w:rPr>
            <w:lang w:val="es-ES_tradnl"/>
          </w:rPr>
          <w:delText xml:space="preserve">la </w:delText>
        </w:r>
      </w:del>
      <w:ins w:id="324" w:author="Francisco José Jaime" w:date="2023-08-17T10:29:00Z">
        <w:r w:rsidR="00E971A2">
          <w:rPr>
            <w:lang w:val="es-ES_tradnl"/>
          </w:rPr>
          <w:t xml:space="preserve">La </w:t>
        </w:r>
      </w:ins>
      <w:r w:rsidRPr="00D51870">
        <w:rPr>
          <w:lang w:val="es-ES_tradnl"/>
        </w:rPr>
        <w:t xml:space="preserve">realización de una batería de pruebas </w:t>
      </w:r>
      <w:del w:id="325" w:author="Francisco José Jaime" w:date="2023-08-17T10:27:00Z">
        <w:r w:rsidRPr="00D51870" w:rsidDel="00E971A2">
          <w:rPr>
            <w:lang w:val="es-ES_tradnl"/>
          </w:rPr>
          <w:delText>del funcionamiento completo del sistema conllevaría el tiempo que se ha empleado en realizar este trabajo de fin de grado</w:delText>
        </w:r>
      </w:del>
      <w:ins w:id="326" w:author="Francisco José Jaime" w:date="2023-08-17T10:27:00Z">
        <w:r w:rsidR="00E971A2">
          <w:rPr>
            <w:lang w:val="es-ES_tradnl"/>
          </w:rPr>
          <w:t>completa que abarque el funcionamiento total del s</w:t>
        </w:r>
      </w:ins>
      <w:ins w:id="327" w:author="Francisco José Jaime" w:date="2023-08-17T10:28:00Z">
        <w:r w:rsidR="00E971A2">
          <w:rPr>
            <w:lang w:val="es-ES_tradnl"/>
          </w:rPr>
          <w:t xml:space="preserve">istema y </w:t>
        </w:r>
      </w:ins>
      <w:ins w:id="328" w:author="Francisco José Jaime" w:date="2023-08-17T10:30:00Z">
        <w:r w:rsidR="00F101A6">
          <w:rPr>
            <w:lang w:val="es-ES_tradnl"/>
          </w:rPr>
          <w:t xml:space="preserve">que </w:t>
        </w:r>
      </w:ins>
      <w:ins w:id="329" w:author="Francisco José Jaime" w:date="2023-08-17T10:28:00Z">
        <w:r w:rsidR="00E971A2">
          <w:rPr>
            <w:lang w:val="es-ES_tradnl"/>
          </w:rPr>
          <w:t>prueb</w:t>
        </w:r>
      </w:ins>
      <w:ins w:id="330" w:author="Francisco José Jaime" w:date="2023-08-17T10:30:00Z">
        <w:r w:rsidR="00F101A6">
          <w:rPr>
            <w:lang w:val="es-ES_tradnl"/>
          </w:rPr>
          <w:t>e</w:t>
        </w:r>
      </w:ins>
      <w:ins w:id="331" w:author="Francisco José Jaime" w:date="2023-08-17T10:28:00Z">
        <w:r w:rsidR="00E971A2">
          <w:rPr>
            <w:lang w:val="es-ES_tradnl"/>
          </w:rPr>
          <w:t xml:space="preserve"> todos los posibles caminos del código (junto con las pruebas de caja negra) resultaría e</w:t>
        </w:r>
      </w:ins>
      <w:ins w:id="332" w:author="Francisco José Jaime" w:date="2023-08-17T10:29:00Z">
        <w:r w:rsidR="00F101A6">
          <w:rPr>
            <w:lang w:val="es-ES_tradnl"/>
          </w:rPr>
          <w:t xml:space="preserve">n una inversión de tiempo y esfuerzo no asumible </w:t>
        </w:r>
      </w:ins>
      <w:ins w:id="333" w:author="Francisco José Jaime" w:date="2023-08-17T10:30:00Z">
        <w:r w:rsidR="00F101A6">
          <w:rPr>
            <w:lang w:val="es-ES_tradnl"/>
          </w:rPr>
          <w:t>para las restricciones temporales y de personal de este proyecto</w:t>
        </w:r>
      </w:ins>
      <w:ins w:id="334" w:author="Francisco José Jaime" w:date="2023-08-17T10:31:00Z">
        <w:r w:rsidR="00F101A6">
          <w:rPr>
            <w:lang w:val="es-ES_tradnl"/>
          </w:rPr>
          <w:t xml:space="preserve">. No obstante, con el objeto de cumplir con todas las fases de un proceso de ingeniería de software, </w:t>
        </w:r>
      </w:ins>
      <w:del w:id="335" w:author="Francisco José Jaime" w:date="2023-08-17T10:31:00Z">
        <w:r w:rsidRPr="00D51870" w:rsidDel="00F101A6">
          <w:rPr>
            <w:lang w:val="es-ES_tradnl"/>
          </w:rPr>
          <w:delText xml:space="preserve">, </w:delText>
        </w:r>
      </w:del>
      <w:r w:rsidRPr="00D51870">
        <w:rPr>
          <w:lang w:val="es-ES_tradnl"/>
        </w:rPr>
        <w:t xml:space="preserve">se ha </w:t>
      </w:r>
      <w:del w:id="336" w:author="Francisco José Jaime" w:date="2023-08-17T10:32:00Z">
        <w:r w:rsidRPr="00D51870" w:rsidDel="00F101A6">
          <w:rPr>
            <w:lang w:val="es-ES_tradnl"/>
          </w:rPr>
          <w:delText xml:space="preserve">tomado la decisión de realizar una pequeña </w:delText>
        </w:r>
      </w:del>
      <w:ins w:id="337" w:author="Francisco José Jaime" w:date="2023-08-17T10:32:00Z">
        <w:r w:rsidR="00F101A6">
          <w:rPr>
            <w:lang w:val="es-ES_tradnl"/>
          </w:rPr>
          <w:t xml:space="preserve">llevado a cabo una </w:t>
        </w:r>
      </w:ins>
      <w:commentRangeStart w:id="338"/>
      <w:r w:rsidRPr="00D51870">
        <w:rPr>
          <w:lang w:val="es-ES_tradnl"/>
        </w:rPr>
        <w:t>batería de pruebas al carrito de compra del cliente</w:t>
      </w:r>
      <w:commentRangeEnd w:id="338"/>
      <w:r w:rsidR="00F101A6">
        <w:rPr>
          <w:rStyle w:val="Refdecomentario"/>
        </w:rPr>
        <w:commentReference w:id="338"/>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ins w:id="339" w:author="Francisco José Jaime" w:date="2023-08-17T10:34:00Z">
        <w:r w:rsidR="00F101A6">
          <w:rPr>
            <w:color w:val="F9FAF4"/>
            <w:lang w:val="es-ES_tradnl"/>
          </w:rPr>
          <w:t xml:space="preserve"> Aunque, el resto de funciones de la aplicación no ha goz</w:t>
        </w:r>
      </w:ins>
      <w:del w:id="340" w:author="Francisco José Jaime" w:date="2023-08-17T10:33:00Z">
        <w:r w:rsidR="00CC6234" w:rsidRPr="00D51870" w:rsidDel="00F101A6">
          <w:rPr>
            <w:color w:val="F9FAF4"/>
            <w:lang w:val="es-ES_tradnl"/>
          </w:rPr>
          <w:delText>}</w:delText>
        </w:r>
      </w:del>
      <w:ins w:id="341" w:author="Francisco José Jaime" w:date="2023-08-17T10:34:00Z">
        <w:r w:rsidR="00F101A6">
          <w:rPr>
            <w:color w:val="F9FAF4"/>
            <w:lang w:val="es-ES_tradnl"/>
          </w:rPr>
          <w:t>ado de una batería de pruebas automatizada, ha sido probada manualmente durante el proceso de de</w:t>
        </w:r>
      </w:ins>
      <w:ins w:id="342" w:author="Francisco José Jaime" w:date="2023-08-17T10:35:00Z">
        <w:r w:rsidR="00F101A6">
          <w:rPr>
            <w:color w:val="F9FAF4"/>
            <w:lang w:val="es-ES_tradnl"/>
          </w:rPr>
          <w:t>sarrollo.</w:t>
        </w:r>
      </w:ins>
    </w:p>
    <w:p w14:paraId="4E524101" w14:textId="77777777" w:rsidR="00CC6234" w:rsidRPr="00D51870" w:rsidRDefault="00CC6234" w:rsidP="00A94910">
      <w:pPr>
        <w:spacing w:line="360" w:lineRule="auto"/>
        <w:jc w:val="both"/>
        <w:rPr>
          <w:lang w:val="es-ES_tradnl"/>
        </w:rPr>
      </w:pPr>
    </w:p>
    <w:p w14:paraId="578E5E37" w14:textId="77777777" w:rsidR="00806AAD" w:rsidRPr="00D51870" w:rsidRDefault="00943BBF" w:rsidP="00806AAD">
      <w:pPr>
        <w:keepNext/>
        <w:spacing w:line="360" w:lineRule="auto"/>
        <w:jc w:val="both"/>
        <w:rPr>
          <w:lang w:val="es-ES_tradnl"/>
        </w:rPr>
      </w:pPr>
      <w:r w:rsidRPr="00D51870">
        <w:rPr>
          <w:lang w:val="es-ES_tradnl"/>
        </w:rPr>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54"/>
                    <a:stretch>
                      <a:fillRect/>
                    </a:stretch>
                  </pic:blipFill>
                  <pic:spPr>
                    <a:xfrm>
                      <a:off x="0" y="0"/>
                      <a:ext cx="5755640" cy="5600065"/>
                    </a:xfrm>
                    <a:prstGeom prst="rect">
                      <a:avLst/>
                    </a:prstGeom>
                  </pic:spPr>
                </pic:pic>
              </a:graphicData>
            </a:graphic>
          </wp:inline>
        </w:drawing>
      </w:r>
    </w:p>
    <w:p w14:paraId="7F35556C" w14:textId="15885354" w:rsidR="00E3453A"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45</w:t>
      </w:r>
      <w:r w:rsidRPr="00D51870">
        <w:rPr>
          <w:i/>
          <w:iCs w:val="0"/>
          <w:lang w:val="es-ES_tradnl"/>
        </w:rPr>
        <w:fldChar w:fldCharType="end"/>
      </w:r>
      <w:r w:rsidRPr="00D51870">
        <w:rPr>
          <w:i/>
          <w:iCs w:val="0"/>
          <w:lang w:val="es-ES_tradnl"/>
        </w:rPr>
        <w:t>. Métodos realizados para las pruebas.</w:t>
      </w:r>
    </w:p>
    <w:p w14:paraId="705F7037" w14:textId="77777777" w:rsidR="00806AAD" w:rsidRPr="00D51870" w:rsidRDefault="00943BBF" w:rsidP="00E6680F">
      <w:pPr>
        <w:keepNext/>
        <w:spacing w:line="360" w:lineRule="auto"/>
        <w:jc w:val="center"/>
        <w:rPr>
          <w:lang w:val="es-ES_tradnl"/>
        </w:rPr>
      </w:pPr>
      <w:commentRangeStart w:id="343"/>
      <w:r w:rsidRPr="00D51870">
        <w:rPr>
          <w:lang w:val="es-ES_tradnl"/>
        </w:rPr>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55"/>
                    <a:stretch>
                      <a:fillRect/>
                    </a:stretch>
                  </pic:blipFill>
                  <pic:spPr>
                    <a:xfrm>
                      <a:off x="0" y="0"/>
                      <a:ext cx="3926496" cy="3562610"/>
                    </a:xfrm>
                    <a:prstGeom prst="rect">
                      <a:avLst/>
                    </a:prstGeom>
                  </pic:spPr>
                </pic:pic>
              </a:graphicData>
            </a:graphic>
          </wp:inline>
        </w:drawing>
      </w:r>
      <w:commentRangeEnd w:id="343"/>
      <w:r w:rsidR="00C44E21">
        <w:rPr>
          <w:rStyle w:val="Refdecomentario"/>
        </w:rPr>
        <w:commentReference w:id="343"/>
      </w:r>
    </w:p>
    <w:p w14:paraId="2C622908" w14:textId="02322309"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46</w:t>
      </w:r>
      <w:r w:rsidRPr="00D51870">
        <w:rPr>
          <w:i/>
          <w:iCs w:val="0"/>
          <w:lang w:val="es-ES_tradnl"/>
        </w:rPr>
        <w:fldChar w:fldCharType="end"/>
      </w:r>
      <w:r w:rsidRPr="00D51870">
        <w:rPr>
          <w:i/>
          <w:iCs w:val="0"/>
          <w:lang w:val="es-ES_tradnl"/>
        </w:rPr>
        <w:t>. Métodos de prueba.</w:t>
      </w:r>
    </w:p>
    <w:p w14:paraId="574BE8B5" w14:textId="77777777" w:rsidR="00943BBF" w:rsidRPr="00D51870" w:rsidRDefault="00943BBF" w:rsidP="00A94910">
      <w:pPr>
        <w:spacing w:line="360" w:lineRule="auto"/>
        <w:jc w:val="both"/>
        <w:rPr>
          <w:lang w:val="es-ES_tradnl"/>
        </w:rPr>
      </w:pPr>
    </w:p>
    <w:p w14:paraId="06136B84" w14:textId="32105E40" w:rsidR="00E6680F" w:rsidRPr="00D51870" w:rsidRDefault="00943BBF" w:rsidP="00E6680F">
      <w:pPr>
        <w:keepNext/>
        <w:spacing w:line="360" w:lineRule="auto"/>
        <w:jc w:val="center"/>
        <w:rPr>
          <w:lang w:val="es-ES_tradnl"/>
        </w:rPr>
      </w:pPr>
      <w:r w:rsidRPr="00D51870">
        <w:rPr>
          <w:lang w:val="es-ES_tradnl"/>
        </w:rPr>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56"/>
                    <a:stretch>
                      <a:fillRect/>
                    </a:stretch>
                  </pic:blipFill>
                  <pic:spPr>
                    <a:xfrm>
                      <a:off x="0" y="0"/>
                      <a:ext cx="4105991" cy="3717770"/>
                    </a:xfrm>
                    <a:prstGeom prst="rect">
                      <a:avLst/>
                    </a:prstGeom>
                  </pic:spPr>
                </pic:pic>
              </a:graphicData>
            </a:graphic>
          </wp:inline>
        </w:drawing>
      </w:r>
    </w:p>
    <w:p w14:paraId="5EAA1186" w14:textId="0991B503"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47</w:t>
      </w:r>
      <w:r w:rsidRPr="00D51870">
        <w:rPr>
          <w:i/>
          <w:iCs w:val="0"/>
          <w:lang w:val="es-ES_tradnl"/>
        </w:rPr>
        <w:fldChar w:fldCharType="end"/>
      </w:r>
      <w:r w:rsidRPr="00D51870">
        <w:rPr>
          <w:i/>
          <w:iCs w:val="0"/>
          <w:lang w:val="es-ES_tradnl"/>
        </w:rPr>
        <w:t>. Tests realizados.</w:t>
      </w:r>
    </w:p>
    <w:p w14:paraId="4D87DBAA" w14:textId="77777777" w:rsidR="00E6680F" w:rsidRPr="00D51870" w:rsidRDefault="00E6680F" w:rsidP="00E6680F">
      <w:pPr>
        <w:rPr>
          <w:lang w:val="es-ES_tradnl"/>
        </w:rPr>
      </w:pPr>
    </w:p>
    <w:p w14:paraId="3ADB4C52" w14:textId="1F129CBE" w:rsidR="00E6680F" w:rsidRPr="00D51870" w:rsidRDefault="00FC25DE" w:rsidP="00A94910">
      <w:pPr>
        <w:spacing w:line="360" w:lineRule="auto"/>
        <w:jc w:val="both"/>
        <w:rPr>
          <w:lang w:val="es-ES_tradnl"/>
        </w:rPr>
      </w:pPr>
      <w:r w:rsidRPr="00D51870">
        <w:rPr>
          <w:lang w:val="es-ES_tradnl"/>
        </w:rPr>
        <w:lastRenderedPageBreak/>
        <w:t xml:space="preserve">Con estos tests se ha pretendido, en la medida de lo posible, representar escenas de simulación en la cual el sistema sepa </w:t>
      </w:r>
      <w:del w:id="344" w:author="Francisco José Jaime" w:date="2023-08-17T10:37:00Z">
        <w:r w:rsidRPr="00D51870" w:rsidDel="00C44E21">
          <w:rPr>
            <w:lang w:val="es-ES_tradnl"/>
          </w:rPr>
          <w:delText xml:space="preserve">capturas </w:delText>
        </w:r>
      </w:del>
      <w:ins w:id="345" w:author="Francisco José Jaime" w:date="2023-08-17T10:37:00Z">
        <w:r w:rsidR="00C44E21" w:rsidRPr="00D51870">
          <w:rPr>
            <w:lang w:val="es-ES_tradnl"/>
          </w:rPr>
          <w:t>captura</w:t>
        </w:r>
        <w:r w:rsidR="00C44E21">
          <w:rPr>
            <w:lang w:val="es-ES_tradnl"/>
          </w:rPr>
          <w:t>r</w:t>
        </w:r>
        <w:r w:rsidR="00C44E21" w:rsidRPr="00D51870">
          <w:rPr>
            <w:lang w:val="es-ES_tradnl"/>
          </w:rPr>
          <w:t xml:space="preserve"> </w:t>
        </w:r>
      </w:ins>
      <w:r w:rsidRPr="00D51870">
        <w:rPr>
          <w:lang w:val="es-ES_tradnl"/>
        </w:rPr>
        <w:t xml:space="preserve">y mostrar las excepciones correctamente, así como el correcto mostrado de resultados que son sumamente importantes para el funcionamiento del carrito del </w:t>
      </w:r>
      <w:commentRangeStart w:id="346"/>
      <w:r w:rsidRPr="00D51870">
        <w:rPr>
          <w:lang w:val="es-ES_tradnl"/>
        </w:rPr>
        <w:t>cliente</w:t>
      </w:r>
      <w:commentRangeEnd w:id="346"/>
      <w:r w:rsidR="00C44E21">
        <w:rPr>
          <w:rStyle w:val="Refdecomentario"/>
        </w:rPr>
        <w:commentReference w:id="346"/>
      </w:r>
      <w:r w:rsidRPr="00D51870">
        <w:rPr>
          <w:lang w:val="es-ES_tradnl"/>
        </w:rPr>
        <w:t>.</w:t>
      </w:r>
    </w:p>
    <w:p w14:paraId="74F04592" w14:textId="77777777" w:rsidR="00806AAD" w:rsidRPr="00D51870" w:rsidRDefault="00806AAD" w:rsidP="00806AAD">
      <w:pPr>
        <w:keepNext/>
        <w:spacing w:line="360" w:lineRule="auto"/>
        <w:jc w:val="center"/>
        <w:rPr>
          <w:lang w:val="es-ES_tradnl"/>
        </w:rPr>
      </w:pPr>
      <w:r w:rsidRPr="00D51870">
        <w:rPr>
          <w:lang w:val="es-ES_tradnl"/>
        </w:rPr>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57"/>
                    <a:stretch>
                      <a:fillRect/>
                    </a:stretch>
                  </pic:blipFill>
                  <pic:spPr>
                    <a:xfrm>
                      <a:off x="0" y="0"/>
                      <a:ext cx="3791479" cy="4534533"/>
                    </a:xfrm>
                    <a:prstGeom prst="rect">
                      <a:avLst/>
                    </a:prstGeom>
                  </pic:spPr>
                </pic:pic>
              </a:graphicData>
            </a:graphic>
          </wp:inline>
        </w:drawing>
      </w:r>
    </w:p>
    <w:p w14:paraId="4EB1F35D" w14:textId="480F98DC" w:rsidR="00806AAD"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5A1542" w:rsidRPr="00D51870">
        <w:rPr>
          <w:i/>
          <w:iCs w:val="0"/>
          <w:lang w:val="es-ES_tradnl"/>
        </w:rPr>
        <w:t>48</w:t>
      </w:r>
      <w:r w:rsidRPr="00D51870">
        <w:rPr>
          <w:i/>
          <w:iCs w:val="0"/>
          <w:lang w:val="es-ES_tradnl"/>
        </w:rPr>
        <w:fldChar w:fldCharType="end"/>
      </w:r>
      <w:r w:rsidRPr="00D51870">
        <w:rPr>
          <w:i/>
          <w:iCs w:val="0"/>
          <w:lang w:val="es-ES_tradnl"/>
        </w:rPr>
        <w:t>. Ejecución de los tests.</w:t>
      </w:r>
    </w:p>
    <w:p w14:paraId="26DBD14A" w14:textId="77777777" w:rsidR="00E6680F" w:rsidRPr="00D51870" w:rsidRDefault="00E6680F" w:rsidP="00E6680F">
      <w:pPr>
        <w:rPr>
          <w:lang w:val="es-ES_tradnl"/>
        </w:rPr>
      </w:pPr>
    </w:p>
    <w:p w14:paraId="3B1142DF" w14:textId="77777777" w:rsidR="00E6680F" w:rsidRPr="00D51870" w:rsidRDefault="00E6680F" w:rsidP="00E6680F">
      <w:pPr>
        <w:rPr>
          <w:lang w:val="es-ES_tradnl"/>
        </w:rPr>
      </w:pPr>
    </w:p>
    <w:p w14:paraId="36EA90E4" w14:textId="77777777" w:rsidR="00E6680F" w:rsidRPr="00D51870" w:rsidRDefault="00E6680F" w:rsidP="00E6680F">
      <w:pPr>
        <w:rPr>
          <w:lang w:val="es-ES_tradnl"/>
        </w:rPr>
      </w:pPr>
    </w:p>
    <w:p w14:paraId="30A1520B" w14:textId="77777777" w:rsidR="00E6680F" w:rsidRPr="00D51870" w:rsidRDefault="00E6680F" w:rsidP="00E6680F">
      <w:pPr>
        <w:rPr>
          <w:lang w:val="es-ES_tradnl"/>
        </w:rPr>
      </w:pPr>
    </w:p>
    <w:p w14:paraId="0BC390D3" w14:textId="77777777" w:rsidR="00E6680F" w:rsidRPr="00D51870" w:rsidRDefault="00E6680F" w:rsidP="00E6680F">
      <w:pPr>
        <w:rPr>
          <w:lang w:val="es-ES_tradnl"/>
        </w:rPr>
      </w:pPr>
    </w:p>
    <w:p w14:paraId="1C087F9A" w14:textId="77777777" w:rsidR="00E6680F" w:rsidRPr="00D51870" w:rsidRDefault="00E6680F" w:rsidP="00E6680F">
      <w:pPr>
        <w:rPr>
          <w:lang w:val="es-ES_tradnl"/>
        </w:rPr>
      </w:pPr>
    </w:p>
    <w:p w14:paraId="53877B34" w14:textId="77777777" w:rsidR="00E6680F" w:rsidRPr="00D51870" w:rsidRDefault="00E6680F" w:rsidP="00E6680F">
      <w:pPr>
        <w:rPr>
          <w:lang w:val="es-ES_tradnl"/>
        </w:rPr>
      </w:pPr>
    </w:p>
    <w:p w14:paraId="623D5DF5" w14:textId="77777777" w:rsidR="00E6680F" w:rsidRPr="00D51870" w:rsidRDefault="00E6680F" w:rsidP="00E6680F">
      <w:pPr>
        <w:rPr>
          <w:lang w:val="es-ES_tradnl"/>
        </w:rPr>
      </w:pPr>
    </w:p>
    <w:p w14:paraId="2CFD8745" w14:textId="77777777" w:rsidR="00E6680F" w:rsidRPr="00D51870" w:rsidRDefault="00E6680F" w:rsidP="00E6680F">
      <w:pPr>
        <w:rPr>
          <w:lang w:val="es-ES_tradnl"/>
        </w:rPr>
      </w:pPr>
    </w:p>
    <w:p w14:paraId="17B61BA9" w14:textId="77777777" w:rsidR="00E6680F" w:rsidRPr="00D51870" w:rsidRDefault="00E6680F" w:rsidP="00E6680F">
      <w:pPr>
        <w:rPr>
          <w:lang w:val="es-ES_tradnl"/>
        </w:rPr>
      </w:pPr>
    </w:p>
    <w:p w14:paraId="5442215C" w14:textId="77777777" w:rsidR="00E6680F" w:rsidRPr="00D51870" w:rsidRDefault="00E6680F" w:rsidP="00E6680F">
      <w:pPr>
        <w:rPr>
          <w:lang w:val="es-ES_tradnl"/>
        </w:rPr>
      </w:pPr>
    </w:p>
    <w:p w14:paraId="03E83D5E" w14:textId="77777777" w:rsidR="00E6680F" w:rsidRPr="00D51870" w:rsidRDefault="00E6680F" w:rsidP="00E6680F">
      <w:pPr>
        <w:rPr>
          <w:lang w:val="es-ES_tradnl"/>
        </w:rPr>
      </w:pPr>
    </w:p>
    <w:p w14:paraId="481C0BBA" w14:textId="126CEBD0" w:rsidR="00FC25DE" w:rsidRPr="00D51870" w:rsidRDefault="00C5005B" w:rsidP="00C5005B">
      <w:pPr>
        <w:pStyle w:val="Subcapitulo"/>
        <w:rPr>
          <w:lang w:val="es-ES_tradnl"/>
        </w:rPr>
      </w:pPr>
      <w:bookmarkStart w:id="347" w:name="_Toc142585192"/>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348"/>
      <w:r w:rsidRPr="00D51870">
        <w:rPr>
          <w:lang w:val="es-ES_tradnl"/>
        </w:rPr>
        <w:t>desarrollo</w:t>
      </w:r>
      <w:bookmarkEnd w:id="347"/>
      <w:commentRangeEnd w:id="348"/>
      <w:r w:rsidR="00F65E86">
        <w:rPr>
          <w:rStyle w:val="Refdecomentario"/>
          <w:rFonts w:eastAsiaTheme="minorHAnsi" w:cstheme="minorBidi"/>
          <w:b w:val="0"/>
          <w:bCs w:val="0"/>
          <w:color w:val="auto"/>
        </w:rPr>
        <w:commentReference w:id="348"/>
      </w:r>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sprints establecidos. </w:t>
      </w:r>
    </w:p>
    <w:p w14:paraId="592B454C" w14:textId="77777777" w:rsidR="00596968" w:rsidRPr="00D51870" w:rsidRDefault="00596968" w:rsidP="00C5005B">
      <w:pPr>
        <w:spacing w:line="360" w:lineRule="auto"/>
        <w:jc w:val="both"/>
        <w:rPr>
          <w:lang w:val="es-ES_tradnl"/>
        </w:rPr>
      </w:pPr>
    </w:p>
    <w:p w14:paraId="226F9084" w14:textId="2A27C241" w:rsidR="00D612B6" w:rsidRPr="00D51870"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w:t>
      </w:r>
      <w:del w:id="349" w:author="Francisco José Jaime" w:date="2023-08-17T10:43:00Z">
        <w:r w:rsidR="008A3561" w:rsidRPr="00D51870" w:rsidDel="005A0FBA">
          <w:rPr>
            <w:lang w:val="es-ES_tradnl"/>
          </w:rPr>
          <w:delText>no</w:delText>
        </w:r>
      </w:del>
      <w:del w:id="350" w:author="Francisco José Jaime" w:date="2023-08-17T10:42:00Z">
        <w:r w:rsidR="008A3561" w:rsidRPr="00D51870" w:rsidDel="005A0FBA">
          <w:rPr>
            <w:lang w:val="es-ES_tradnl"/>
          </w:rPr>
          <w:delText xml:space="preserve"> </w:delText>
        </w:r>
      </w:del>
      <w:r w:rsidR="008A3561" w:rsidRPr="00D51870">
        <w:rPr>
          <w:lang w:val="es-ES_tradnl"/>
        </w:rPr>
        <w:t>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del w:id="351" w:author="Francisco José Jaime" w:date="2023-08-17T10:43:00Z">
        <w:r w:rsidRPr="00D51870" w:rsidDel="005A0FBA">
          <w:rPr>
            <w:lang w:val="es-ES_tradnl"/>
          </w:rPr>
          <w:delText>ya que a la hora de implementarse la aplicación carecía de sentido las clases realizadas en ese diagrama</w:delText>
        </w:r>
      </w:del>
      <w:ins w:id="352" w:author="Francisco José Jaime" w:date="2023-08-17T10:43:00Z">
        <w:r w:rsidR="005A0FBA">
          <w:rPr>
            <w:lang w:val="es-ES_tradnl"/>
          </w:rPr>
          <w:t xml:space="preserve">pues durante la implementación se </w:t>
        </w:r>
      </w:ins>
      <w:ins w:id="353" w:author="Francisco José Jaime" w:date="2023-08-17T10:44:00Z">
        <w:r w:rsidR="005A0FBA">
          <w:rPr>
            <w:lang w:val="es-ES_tradnl"/>
          </w:rPr>
          <w:t xml:space="preserve">vio la necesidad de actualizar el diseño inicial para ajustarse a los requisitos especificados (los cuales también sufrieron modificaciones durante el proceso de </w:t>
        </w:r>
        <w:commentRangeStart w:id="354"/>
        <w:r w:rsidR="005A0FBA">
          <w:rPr>
            <w:lang w:val="es-ES_tradnl"/>
          </w:rPr>
          <w:t>desarrollo</w:t>
        </w:r>
        <w:commentRangeEnd w:id="354"/>
        <w:r w:rsidR="005A0FBA">
          <w:rPr>
            <w:rStyle w:val="Refdecomentario"/>
          </w:rPr>
          <w:commentReference w:id="354"/>
        </w:r>
        <w:r w:rsidR="005A0FBA">
          <w:rPr>
            <w:lang w:val="es-ES_tradnl"/>
          </w:rPr>
          <w:t>)</w:t>
        </w:r>
      </w:ins>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Pr="00D51870">
        <w:rPr>
          <w:i/>
          <w:iCs/>
          <w:lang w:val="es-ES_tradnl"/>
        </w:rPr>
        <w:t>Figura 18.</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355"/>
      <w:r w:rsidR="00F87EBA" w:rsidRPr="00D51870">
        <w:rPr>
          <w:lang w:val="es-ES_tradnl"/>
        </w:rPr>
        <w:t>error</w:t>
      </w:r>
      <w:commentRangeEnd w:id="355"/>
      <w:r w:rsidR="005E201F">
        <w:rPr>
          <w:rStyle w:val="Refdecomentario"/>
        </w:rPr>
        <w:commentReference w:id="355"/>
      </w:r>
      <w:r w:rsidR="00F87EBA" w:rsidRPr="00D51870">
        <w:rPr>
          <w:lang w:val="es-ES_tradnl"/>
        </w:rPr>
        <w:t>.</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356" w:name="_Toc142585193"/>
      <w:r w:rsidRPr="00D51870">
        <w:rPr>
          <w:lang w:val="es-ES_tradnl"/>
        </w:rPr>
        <w:t>Conclusiones</w:t>
      </w:r>
      <w:bookmarkEnd w:id="356"/>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357" w:name="_Toc142585194"/>
      <w:r w:rsidRPr="00D51870">
        <w:rPr>
          <w:lang w:val="es-ES_tradnl"/>
        </w:rPr>
        <w:t>5.1 Conclusiones</w:t>
      </w:r>
      <w:bookmarkEnd w:id="357"/>
    </w:p>
    <w:p w14:paraId="4F1F67F8" w14:textId="13F6A55E"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w:t>
      </w:r>
      <w:del w:id="358" w:author="Francisco José Jaime" w:date="2023-08-17T10:52:00Z">
        <w:r w:rsidR="00657886" w:rsidRPr="00D51870" w:rsidDel="00ED65C8">
          <w:rPr>
            <w:lang w:val="es-ES_tradnl"/>
          </w:rPr>
          <w:delText xml:space="preserve"> de este proyecto</w:delText>
        </w:r>
      </w:del>
      <w:r w:rsidR="00657886" w:rsidRPr="00D51870">
        <w:rPr>
          <w:lang w:val="es-ES_tradnl"/>
        </w:rPr>
        <w:t>, tanto lenguajes de programación como programas de diseño de procesos.</w:t>
      </w:r>
      <w:r w:rsidR="001B41F0" w:rsidRPr="00D51870">
        <w:rPr>
          <w:lang w:val="es-ES_tradnl"/>
        </w:rPr>
        <w:t xml:space="preserve"> </w:t>
      </w:r>
      <w:del w:id="359" w:author="Francisco José Jaime" w:date="2023-08-17T10:52:00Z">
        <w:r w:rsidR="001B41F0" w:rsidRPr="00D51870" w:rsidDel="00ED65C8">
          <w:rPr>
            <w:lang w:val="es-ES_tradnl"/>
          </w:rPr>
          <w:delText>El realizamiento</w:delText>
        </w:r>
      </w:del>
      <w:ins w:id="360" w:author="Francisco José Jaime" w:date="2023-08-17T10:52:00Z">
        <w:r w:rsidR="00ED65C8">
          <w:rPr>
            <w:lang w:val="es-ES_tradnl"/>
          </w:rPr>
          <w:t>La realización</w:t>
        </w:r>
      </w:ins>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361"/>
      <w:r w:rsidR="00F23458" w:rsidRPr="00D51870">
        <w:rPr>
          <w:lang w:val="es-ES_tradnl"/>
        </w:rPr>
        <w:t>eficacia</w:t>
      </w:r>
      <w:commentRangeEnd w:id="361"/>
      <w:r w:rsidR="00ED65C8">
        <w:rPr>
          <w:rStyle w:val="Refdecomentario"/>
        </w:rPr>
        <w:commentReference w:id="361"/>
      </w:r>
      <w:del w:id="362" w:author="Francisco José Jaime" w:date="2023-08-17T10:53:00Z">
        <w:r w:rsidR="001B41F0" w:rsidRPr="00D51870" w:rsidDel="00ED65C8">
          <w:rPr>
            <w:lang w:val="es-ES_tradnl"/>
          </w:rPr>
          <w:delText>.</w:delText>
        </w:r>
        <w:r w:rsidR="001E1B95" w:rsidRPr="00D51870" w:rsidDel="00ED65C8">
          <w:rPr>
            <w:lang w:val="es-ES_tradnl"/>
          </w:rPr>
          <w:delText xml:space="preserve"> Es por ello que sería una buena carta de presentación a la hora de introducirme en el mundo laboral</w:delText>
        </w:r>
      </w:del>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181EE8B0"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363"/>
      <w:r w:rsidRPr="00D51870">
        <w:rPr>
          <w:lang w:val="es-ES_tradnl"/>
        </w:rPr>
        <w:t>supone</w:t>
      </w:r>
      <w:commentRangeEnd w:id="363"/>
      <w:r w:rsidR="008C1AD1">
        <w:rPr>
          <w:rStyle w:val="Refdecomentario"/>
        </w:rPr>
        <w:commentReference w:id="363"/>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817BE2" w:rsidRPr="00D51870">
        <w:rPr>
          <w:lang w:val="es-ES_tradnl"/>
        </w:rPr>
        <w:t>.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del w:id="364" w:author="Francisco José Jaime" w:date="2023-08-17T10:56:00Z">
        <w:r w:rsidR="00817BE2" w:rsidRPr="00D51870" w:rsidDel="00C12579">
          <w:rPr>
            <w:lang w:val="es-ES_tradnl"/>
          </w:rPr>
          <w:delText xml:space="preserve">encriptamiento </w:delText>
        </w:r>
      </w:del>
      <w:ins w:id="365" w:author="Francisco José Jaime" w:date="2023-08-17T10:56:00Z">
        <w:r w:rsidR="00C12579">
          <w:rPr>
            <w:lang w:val="es-ES_tradnl"/>
          </w:rPr>
          <w:t>encriptado</w:t>
        </w:r>
        <w:r w:rsidR="00C12579" w:rsidRPr="00D51870">
          <w:rPr>
            <w:lang w:val="es-ES_tradnl"/>
          </w:rPr>
          <w:t xml:space="preserve"> </w:t>
        </w:r>
      </w:ins>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B4E23E6" w:rsidR="00F30FA4" w:rsidRPr="00D51870" w:rsidRDefault="00F30FA4" w:rsidP="002219F0">
      <w:pPr>
        <w:spacing w:line="360" w:lineRule="auto"/>
        <w:jc w:val="both"/>
        <w:rPr>
          <w:lang w:val="es-ES_tradnl"/>
        </w:rPr>
      </w:pPr>
      <w:r w:rsidRPr="00D51870">
        <w:rPr>
          <w:lang w:val="es-ES_tradnl"/>
        </w:rPr>
        <w:lastRenderedPageBreak/>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366"/>
      <w:r w:rsidRPr="00D51870">
        <w:rPr>
          <w:lang w:val="es-ES_tradnl"/>
        </w:rPr>
        <w:t>hacerlo</w:t>
      </w:r>
      <w:commentRangeEnd w:id="366"/>
      <w:r w:rsidR="007856C2">
        <w:rPr>
          <w:rStyle w:val="Refdecomentario"/>
        </w:rPr>
        <w:commentReference w:id="366"/>
      </w:r>
      <w:r w:rsidRPr="00D51870">
        <w:rPr>
          <w:lang w:val="es-ES_tradnl"/>
        </w:rPr>
        <w:t xml:space="preserve">. </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367" w:name="_Toc142585195"/>
      <w:r w:rsidRPr="00D51870">
        <w:rPr>
          <w:lang w:val="es-ES_tradnl"/>
        </w:rPr>
        <w:t xml:space="preserve">5.2 Mejoras de la plataforma en un </w:t>
      </w:r>
      <w:commentRangeStart w:id="368"/>
      <w:r w:rsidRPr="00D51870">
        <w:rPr>
          <w:lang w:val="es-ES_tradnl"/>
        </w:rPr>
        <w:t>futuro</w:t>
      </w:r>
      <w:bookmarkEnd w:id="367"/>
      <w:commentRangeEnd w:id="368"/>
      <w:r w:rsidR="008B3D15">
        <w:rPr>
          <w:rStyle w:val="Refdecomentario"/>
          <w:rFonts w:eastAsiaTheme="minorHAnsi" w:cstheme="minorBidi"/>
          <w:b w:val="0"/>
          <w:bCs w:val="0"/>
          <w:color w:val="auto"/>
        </w:rPr>
        <w:commentReference w:id="368"/>
      </w:r>
    </w:p>
    <w:p w14:paraId="3BA853EF" w14:textId="11E8F28E" w:rsidR="00847167" w:rsidRPr="00D51870" w:rsidRDefault="00847167" w:rsidP="00847167">
      <w:pPr>
        <w:spacing w:line="360" w:lineRule="auto"/>
        <w:jc w:val="both"/>
        <w:rPr>
          <w:lang w:val="es-ES_tradnl"/>
        </w:rPr>
      </w:pPr>
      <w:r w:rsidRPr="00D51870">
        <w:rPr>
          <w:lang w:val="es-ES_tradnl"/>
        </w:rPr>
        <w:t xml:space="preserve">Si se tiene una visión del futuro para mejorar la aplicación, una de las mejoras que se Implementaría sería una mejora significativa de la interfaz, ya que se ha elaborado una Interfaz minimalista ya que durante el desarrollo se ha priorizado el funcionamiento de la aplicación antes que la visualización de este. </w:t>
      </w:r>
      <w:r w:rsidR="00A4442E" w:rsidRPr="00D51870">
        <w:rPr>
          <w:lang w:val="es-ES_tradnl"/>
        </w:rPr>
        <w:t xml:space="preserve">Por otro lado, se desplegaría la aplicación en la web así como la puesta en </w:t>
      </w:r>
      <w:r w:rsidR="001E1B95" w:rsidRPr="00D51870">
        <w:rPr>
          <w:lang w:val="es-ES_tradnl"/>
        </w:rPr>
        <w:t>funcionamiento</w:t>
      </w:r>
      <w:r w:rsidR="00A4442E" w:rsidRPr="00D51870">
        <w:rPr>
          <w:lang w:val="es-ES_tradnl"/>
        </w:rPr>
        <w:t xml:space="preserve"> de la base de datos en la nube.</w:t>
      </w:r>
      <w:r w:rsidR="001E1B95" w:rsidRPr="00D51870">
        <w:rPr>
          <w:lang w:val="es-ES_tradnl"/>
        </w:rPr>
        <w:t xml:space="preserve"> Por último, se Implementarían los requisitos a futuro descritos ya que </w:t>
      </w:r>
      <w:r w:rsidR="008D4222" w:rsidRPr="00D51870">
        <w:rPr>
          <w:lang w:val="es-ES_tradnl"/>
        </w:rPr>
        <w:t>podría dar comienzo a un negocio, donde se podría Implementar alguna política de cobro para rentabilizar la aplicación.</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369" w:name="_Toc142585196"/>
      <w:r w:rsidRPr="00D51870">
        <w:rPr>
          <w:lang w:val="es-ES_tradnl"/>
        </w:rPr>
        <w:lastRenderedPageBreak/>
        <w:t>Referencias</w:t>
      </w:r>
      <w:bookmarkEnd w:id="369"/>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[1] Librería BCrypt: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[2] Visual Paradigm</w:t>
      </w:r>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[8] SceneBuilder</w:t>
      </w:r>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208A0519"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AB2B1B">
          <w:headerReference w:type="default" r:id="rId58"/>
          <w:footerReference w:type="default" r:id="rId59"/>
          <w:type w:val="oddPage"/>
          <w:pgSz w:w="11900" w:h="16840"/>
          <w:pgMar w:top="1418" w:right="1418" w:bottom="1418" w:left="1418" w:header="720" w:footer="720" w:gutter="0"/>
          <w:cols w:space="720"/>
          <w:noEndnote/>
          <w:docGrid w:linePitch="326"/>
        </w:sectPr>
      </w:pPr>
      <w:r w:rsidRPr="00D51870">
        <w:rPr>
          <w:rFonts w:cs="Times New Roman"/>
          <w:lang w:val="es-ES_tradnl"/>
        </w:rPr>
        <w:t xml:space="preserve"> </w:t>
      </w:r>
      <w:r w:rsidRPr="00D51870">
        <w:rPr>
          <w:rFonts w:cs="Times New Roman"/>
          <w:lang w:val="es-ES_tradnl"/>
        </w:rPr>
        <w:tab/>
      </w:r>
    </w:p>
    <w:p w14:paraId="20424C9F" w14:textId="5C9225CC" w:rsidR="00385774" w:rsidRPr="00D51870" w:rsidRDefault="00385774" w:rsidP="00385774">
      <w:pPr>
        <w:pStyle w:val="CapituloNumero"/>
        <w:rPr>
          <w:sz w:val="96"/>
          <w:lang w:val="es-ES_tradnl"/>
        </w:rPr>
      </w:pPr>
      <w:r w:rsidRPr="00D51870">
        <w:rPr>
          <w:sz w:val="96"/>
          <w:lang w:val="es-ES_tradnl"/>
        </w:rPr>
        <w:lastRenderedPageBreak/>
        <w:t>Apéndice A</w:t>
      </w:r>
    </w:p>
    <w:p w14:paraId="2738AF73" w14:textId="1FC81A86" w:rsidR="004F6D9F" w:rsidRPr="00D51870" w:rsidRDefault="00B2671C" w:rsidP="004F6D9F">
      <w:pPr>
        <w:pStyle w:val="Capitulo"/>
        <w:rPr>
          <w:lang w:val="es-ES_tradnl"/>
        </w:rPr>
      </w:pPr>
      <w:bookmarkStart w:id="370" w:name="_Toc142585197"/>
      <w:r w:rsidRPr="00D51870">
        <w:rPr>
          <w:lang w:val="es-ES_tradnl"/>
        </w:rPr>
        <w:t xml:space="preserve">Manual de </w:t>
      </w:r>
      <w:commentRangeStart w:id="371"/>
      <w:r w:rsidRPr="00D51870">
        <w:rPr>
          <w:lang w:val="es-ES_tradnl"/>
        </w:rPr>
        <w:t>Instalación</w:t>
      </w:r>
      <w:bookmarkEnd w:id="370"/>
      <w:commentRangeEnd w:id="371"/>
      <w:r w:rsidR="000F188D">
        <w:rPr>
          <w:rStyle w:val="Refdecomentario"/>
          <w:rFonts w:eastAsiaTheme="minorHAnsi" w:cstheme="minorBidi"/>
          <w:color w:val="auto"/>
        </w:rPr>
        <w:commentReference w:id="371"/>
      </w:r>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DC0C57">
      <w:pPr>
        <w:pStyle w:val="CapituloNumero"/>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bookmarkStart w:id="372" w:name="_GoBack"/>
      <w:bookmarkEnd w:id="372"/>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rancisco José Jaime" w:date="2023-08-14T10:59:00Z" w:initials="FJJ">
    <w:p w14:paraId="7DDD3C79" w14:textId="0EFFB950" w:rsidR="00E971A2" w:rsidRDefault="00E971A2">
      <w:pPr>
        <w:pStyle w:val="Textocomentario"/>
      </w:pPr>
      <w:r>
        <w:rPr>
          <w:rStyle w:val="Refdecomentario"/>
        </w:rPr>
        <w:annotationRef/>
      </w:r>
      <w:r>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3" w:author="Francisco José Jaime" w:date="2023-08-14T11:02:00Z" w:initials="FJJ">
    <w:p w14:paraId="0374E877" w14:textId="308786EF" w:rsidR="00E971A2" w:rsidRDefault="00E971A2">
      <w:pPr>
        <w:pStyle w:val="Textocomentario"/>
      </w:pPr>
      <w:r>
        <w:rPr>
          <w:rStyle w:val="Refdecomentario"/>
        </w:rPr>
        <w:annotationRef/>
      </w:r>
      <w:r>
        <w:t>La tecnología es MySQL, el workbench es una herramienta que facilita el uso de dicha tecnología.</w:t>
      </w:r>
    </w:p>
  </w:comment>
  <w:comment w:id="9"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4" w:author="Francisco José Jaime" w:date="2023-08-14T11:08:00Z" w:initials="FJJ">
    <w:p w14:paraId="3B0B8A8A" w14:textId="0A019287" w:rsidR="00E971A2" w:rsidRDefault="00E971A2">
      <w:pPr>
        <w:pStyle w:val="Textocomentario"/>
      </w:pPr>
      <w:r>
        <w:rPr>
          <w:rStyle w:val="Refdecomentario"/>
        </w:rPr>
        <w:annotationRef/>
      </w:r>
      <w:r>
        <w:t xml:space="preserve">Yo diría “reciente pandemia de COVID-19”. Así el texto es vigente de manera atemporal, aunque lo lean dentro de varios años y hayan ocurrido otras pandemias </w:t>
      </w:r>
      <w:r>
        <w:sym w:font="Wingdings" w:char="F04A"/>
      </w:r>
    </w:p>
  </w:comment>
  <w:comment w:id="16" w:author="Francisco José Jaime" w:date="2023-08-14T11:10:00Z" w:initials="FJJ">
    <w:p w14:paraId="618BA6B5" w14:textId="010E5C22" w:rsidR="00E971A2" w:rsidRDefault="00E971A2">
      <w:pPr>
        <w:pStyle w:val="Textocomentario"/>
      </w:pPr>
      <w:r>
        <w:rPr>
          <w:rStyle w:val="Refdecomentario"/>
        </w:rPr>
        <w:annotationRef/>
      </w:r>
      <w:r>
        <w:t>Con la plataforma desarrollada en este TFG (ten en cuenta que cuando se lea esta memoria, la aplicación ya está terminada).</w:t>
      </w:r>
    </w:p>
  </w:comment>
  <w:comment w:id="17" w:author="Francisco José Jaime" w:date="2023-08-14T11:14:00Z" w:initials="FJJ">
    <w:p w14:paraId="4CA4F67B" w14:textId="38871811" w:rsidR="00E971A2" w:rsidRDefault="00E971A2">
      <w:pPr>
        <w:pStyle w:val="Textocomentario"/>
      </w:pPr>
      <w:r>
        <w:rPr>
          <w:rStyle w:val="Refdecomentario"/>
        </w:rPr>
        <w:annotationRef/>
      </w:r>
      <w:r>
        <w:t>“Un complemento” más que una alternativa, ambos seguirán coexistiendo.</w:t>
      </w:r>
    </w:p>
  </w:comment>
  <w:comment w:id="27"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37" w:author="Francisco José Jaime" w:date="2023-08-14T11:20:00Z" w:initials="FJJ">
    <w:p w14:paraId="1D85BBC0" w14:textId="6C2BBE5D" w:rsidR="00E971A2" w:rsidRDefault="00E971A2">
      <w:pPr>
        <w:pStyle w:val="Textocomentario"/>
      </w:pPr>
      <w:r>
        <w:rPr>
          <w:rStyle w:val="Refdecomentario"/>
        </w:rPr>
        <w:annotationRef/>
      </w:r>
      <w:r>
        <w:t>Esto no es realmente un estado del arte. Yo lo llamaría “Tecnologías de desarrollo” o algo por el estilo.</w:t>
      </w:r>
    </w:p>
  </w:comment>
  <w:comment w:id="38"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40" w:author="Francisco José Jaime" w:date="2023-08-14T11:24:00Z" w:initials="FJJ">
    <w:p w14:paraId="7A30CC1A" w14:textId="65743E5F" w:rsidR="00E971A2" w:rsidRDefault="00E971A2">
      <w:pPr>
        <w:pStyle w:val="Textocomentario"/>
      </w:pPr>
      <w:r>
        <w:rPr>
          <w:rStyle w:val="Refdecomentario"/>
        </w:rPr>
        <w:annotationRef/>
      </w:r>
      <w:r>
        <w:t>¿Interfaces de usuario?</w:t>
      </w:r>
    </w:p>
  </w:comment>
  <w:comment w:id="50"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57"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68"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143"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155"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163"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166" w:author="Francisco José Jaime" w:date="2023-08-15T19:43:00Z" w:initials="FJJ">
    <w:p w14:paraId="2DB30501" w14:textId="6416F8F8" w:rsidR="00E971A2" w:rsidRDefault="00E971A2">
      <w:pPr>
        <w:pStyle w:val="Textocomentario"/>
      </w:pPr>
      <w:r>
        <w:rPr>
          <w:rStyle w:val="Refdecomentario"/>
        </w:rPr>
        <w:annotationRef/>
      </w:r>
      <w:r>
        <w:t xml:space="preserve">Este texto no queda muy claro en su redacción, parece que le faltan algunas preposiciones o determinantes. Yo creo saber lo que has querido decir, pero no lo he querido retocar a mi forma por si acaso meto la pata. Te dejo a ti que lo leas y lo reescribas como mejor te parezca </w:t>
      </w:r>
      <w:r>
        <w:sym w:font="Wingdings" w:char="F04A"/>
      </w:r>
    </w:p>
  </w:comment>
  <w:comment w:id="215"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214"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227"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235"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236"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237"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239" w:author="Francisco José Jaime" w:date="2023-08-17T09:47:00Z" w:initials="FJJ">
    <w:p w14:paraId="716D976A" w14:textId="3599DC64" w:rsidR="00E971A2" w:rsidRDefault="00E971A2">
      <w:pPr>
        <w:pStyle w:val="Textocomentario"/>
      </w:pPr>
      <w:r>
        <w:rPr>
          <w:rStyle w:val="Refdecomentario"/>
        </w:rPr>
        <w:annotationRef/>
      </w:r>
      <w:r>
        <w:t>Yo eliminaría este párrafo por dos motivos principalmente: el primero es que no siempre se hacen prototipos en los proyectos de software (de hecho, muchas veces no se hace), y segundo porque lo que estamos proponiendo aquí no es realmente un prototipo, es un mockup. Un prototipo es un software ejecutable para que el cliente pueda ver la interfaz y el comportamiento del mismo, aunque no esté ni mucho menos pulido y tenga fallas, pero es válido a efectos de validación de requisitos (algo así como un piso piloto dentro de un edificio).</w:t>
      </w:r>
    </w:p>
  </w:comment>
  <w:comment w:id="242"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270"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284" w:author="Francisco José Jaime" w:date="2023-08-17T10:00:00Z" w:initials="FJJ">
    <w:p w14:paraId="60BDE99C" w14:textId="4CCEBC0E" w:rsidR="00E971A2" w:rsidRDefault="00E971A2">
      <w:pPr>
        <w:pStyle w:val="Textocomentario"/>
      </w:pPr>
      <w:r>
        <w:rPr>
          <w:rStyle w:val="Refdecomentario"/>
        </w:rPr>
        <w:annotationRef/>
      </w:r>
      <w:r>
        <w:t>Esta frase no está totalmente clara, hay que revisarla.</w:t>
      </w:r>
    </w:p>
  </w:comment>
  <w:comment w:id="289"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291"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295"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298" w:author="Francisco José Jaime" w:date="2023-08-17T10:10:00Z" w:initials="FJJ">
    <w:p w14:paraId="242F6DB9" w14:textId="6434D258" w:rsidR="00E971A2" w:rsidRDefault="00E971A2">
      <w:pPr>
        <w:pStyle w:val="Textocomentario"/>
      </w:pPr>
      <w:r>
        <w:rPr>
          <w:rStyle w:val="Refdecomentario"/>
        </w:rPr>
        <w:annotationRef/>
      </w:r>
      <w:r>
        <w:t>Esta justificación no me cuadra, ¿usamos Java porque el código está estructurado en paquetes? Puedes poner si quieres que se ha utilizado Java porque es un lenguaje de programación que ya conocías y por este motivo la curva de aprendizaje de nuevos componentes y librerías no es tan empinada. Esta es una razón muy válida, de hecho, una muy utilizada en la industria.</w:t>
      </w:r>
    </w:p>
  </w:comment>
  <w:comment w:id="302" w:author="Francisco José Jaime" w:date="2023-08-17T10:15:00Z" w:initials="FJJ">
    <w:p w14:paraId="5000A703" w14:textId="1004C552" w:rsidR="00E971A2" w:rsidRDefault="00E971A2">
      <w:pPr>
        <w:pStyle w:val="Textocomentario"/>
      </w:pPr>
      <w:r>
        <w:rPr>
          <w:rStyle w:val="Refdecomentario"/>
        </w:rPr>
        <w:annotationRef/>
      </w:r>
      <w:r>
        <w:t>Aquí se puede poner una referencia a la sección en la que se describe el mockup.</w:t>
      </w:r>
    </w:p>
  </w:comment>
  <w:comment w:id="315"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316" w:author="Francisco José Jaime" w:date="2023-08-17T10:18:00Z" w:initials="FJJ">
    <w:p w14:paraId="3321D6A9" w14:textId="1B0E00E3" w:rsidR="00E971A2" w:rsidRDefault="00E971A2">
      <w:pPr>
        <w:pStyle w:val="Textocomentario"/>
      </w:pPr>
      <w:r>
        <w:rPr>
          <w:rStyle w:val="Refdecomentario"/>
        </w:rPr>
        <w:annotationRef/>
      </w:r>
      <w:r>
        <w:t>Puedes describir mejor el modelo de la base de datos: puedes indicar cuáles son los campos de cada tabla, cuáles de ellos son claves y qué relaciones existen entre las tablas y por qué. Está claro que si el lector entiende lo que es un modelo entidad-relación no le hará falta explicación alguna, pero el objetivo es hacer el documento lo más general y autocontenido posible.</w:t>
      </w:r>
    </w:p>
  </w:comment>
  <w:comment w:id="321" w:author="Francisco José Jaime" w:date="2023-08-17T10:27:00Z" w:initials="FJJ">
    <w:p w14:paraId="38856E14" w14:textId="2B6C33E3" w:rsidR="00E971A2" w:rsidRDefault="00E971A2">
      <w:pPr>
        <w:pStyle w:val="Textocomentario"/>
      </w:pPr>
      <w:r>
        <w:rPr>
          <w:rStyle w:val="Refdecomentario"/>
        </w:rPr>
        <w:annotationRef/>
      </w:r>
      <w:r>
        <w:t>En este proyecto y en la mayoría de los proyectos.</w:t>
      </w:r>
    </w:p>
  </w:comment>
  <w:comment w:id="338"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343" w:author="Francisco José Jaime" w:date="2023-08-17T10:35:00Z" w:initials="FJJ">
    <w:p w14:paraId="16F1933B" w14:textId="3FE32AE1" w:rsidR="00C44E21" w:rsidRDefault="00C44E21">
      <w:pPr>
        <w:pStyle w:val="Textocomentario"/>
      </w:pPr>
      <w:r>
        <w:rPr>
          <w:rStyle w:val="Refdecomentario"/>
        </w:rPr>
        <w:annotationRef/>
      </w:r>
      <w:r>
        <w:t>En estas imágenes no se lee prácticamente nada, hay que recortar mucho fondo negro para que la imagen pueda escalar horizontalmente y así aumentar el tamaño de la fuente. Por otro lado, yo también cambiaría el estilo de Eclipse para que tuviera un fondo blanco en lugar de negro, así tendremos una versión del documento más amigable para impresión.</w:t>
      </w:r>
    </w:p>
  </w:comment>
  <w:comment w:id="346"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348"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354"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355"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361"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363"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366"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368"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 w:id="371" w:author="Francisco José Jaime" w:date="2023-08-17T11:00:00Z" w:initials="FJJ">
    <w:p w14:paraId="1E1F7235" w14:textId="296846A2" w:rsidR="000F188D" w:rsidRDefault="000F188D">
      <w:pPr>
        <w:pStyle w:val="Textocomentario"/>
      </w:pPr>
      <w:r>
        <w:rPr>
          <w:rStyle w:val="Refdecomentario"/>
        </w:rPr>
        <w:annotationRef/>
      </w:r>
      <w:r>
        <w:t xml:space="preserve">Además del manual de instalación, un manual de usuario también suele ser muy bienvenido. No es 100% necesario y no siempre se añade, aunque yo lo recomiendo. Lo dejo a tu criterio dependiendo del tiempo y las ganas que tengas de seguir escribiendo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DD3C79" w15:done="0"/>
  <w15:commentEx w15:paraId="0374E877" w15:done="0"/>
  <w15:commentEx w15:paraId="325911F4" w15:done="0"/>
  <w15:commentEx w15:paraId="3B0B8A8A" w15:done="0"/>
  <w15:commentEx w15:paraId="618BA6B5" w15:done="0"/>
  <w15:commentEx w15:paraId="4CA4F67B" w15:done="0"/>
  <w15:commentEx w15:paraId="09E13EC5" w15:done="0"/>
  <w15:commentEx w15:paraId="1D85BBC0" w15:done="0"/>
  <w15:commentEx w15:paraId="6532D89D" w15:done="0"/>
  <w15:commentEx w15:paraId="7A30CC1A" w15:done="0"/>
  <w15:commentEx w15:paraId="31BBA752" w15:done="0"/>
  <w15:commentEx w15:paraId="3D25D30F" w15:done="0"/>
  <w15:commentEx w15:paraId="27A57161" w15:done="0"/>
  <w15:commentEx w15:paraId="14AAB4E2" w15:done="0"/>
  <w15:commentEx w15:paraId="128000CD" w15:done="0"/>
  <w15:commentEx w15:paraId="58AAF9AE" w15:done="0"/>
  <w15:commentEx w15:paraId="2DB30501" w15:done="0"/>
  <w15:commentEx w15:paraId="639C58AB" w15:done="0"/>
  <w15:commentEx w15:paraId="0357BF0A" w15:done="0"/>
  <w15:commentEx w15:paraId="66049CF4" w15:done="0"/>
  <w15:commentEx w15:paraId="200C0827" w15:done="0"/>
  <w15:commentEx w15:paraId="0A92F18D" w15:done="0"/>
  <w15:commentEx w15:paraId="0CEAE08E" w15:done="0"/>
  <w15:commentEx w15:paraId="716D976A" w15:done="0"/>
  <w15:commentEx w15:paraId="076A34D4" w15:done="0"/>
  <w15:commentEx w15:paraId="2F155491" w15:done="0"/>
  <w15:commentEx w15:paraId="60BDE99C" w15:done="0"/>
  <w15:commentEx w15:paraId="12C4C7D1" w15:done="0"/>
  <w15:commentEx w15:paraId="669FAF1A" w15:done="0"/>
  <w15:commentEx w15:paraId="28F70038" w15:done="0"/>
  <w15:commentEx w15:paraId="242F6DB9" w15:done="0"/>
  <w15:commentEx w15:paraId="5000A703" w15:done="0"/>
  <w15:commentEx w15:paraId="04F9BBF7" w15:done="0"/>
  <w15:commentEx w15:paraId="3321D6A9" w15:done="0"/>
  <w15:commentEx w15:paraId="38856E14" w15:done="0"/>
  <w15:commentEx w15:paraId="0017A8C8" w15:done="0"/>
  <w15:commentEx w15:paraId="16F1933B" w15:done="0"/>
  <w15:commentEx w15:paraId="2813E756" w15:done="0"/>
  <w15:commentEx w15:paraId="0FFE5CA8" w15:done="0"/>
  <w15:commentEx w15:paraId="5253EFF5" w15:done="0"/>
  <w15:commentEx w15:paraId="05408F7B" w15:done="0"/>
  <w15:commentEx w15:paraId="7832D346" w15:done="0"/>
  <w15:commentEx w15:paraId="674A44CB" w15:done="0"/>
  <w15:commentEx w15:paraId="066187B1" w15:done="0"/>
  <w15:commentEx w15:paraId="21CB8D5F" w15:done="0"/>
  <w15:commentEx w15:paraId="1E1F72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DD3C79" w16cid:durableId="2884879A"/>
  <w16cid:commentId w16cid:paraId="0374E877" w16cid:durableId="28848855"/>
  <w16cid:commentId w16cid:paraId="325911F4" w16cid:durableId="28848912"/>
  <w16cid:commentId w16cid:paraId="3B0B8A8A" w16cid:durableId="288489C3"/>
  <w16cid:commentId w16cid:paraId="618BA6B5" w16cid:durableId="28848A37"/>
  <w16cid:commentId w16cid:paraId="4CA4F67B" w16cid:durableId="28848B14"/>
  <w16cid:commentId w16cid:paraId="09E13EC5" w16cid:durableId="28848BBF"/>
  <w16cid:commentId w16cid:paraId="1D85BBC0" w16cid:durableId="28848C80"/>
  <w16cid:commentId w16cid:paraId="6532D89D" w16cid:durableId="28848D0C"/>
  <w16cid:commentId w16cid:paraId="7A30CC1A" w16cid:durableId="28848D78"/>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2DB30501" w16cid:durableId="288653DB"/>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716D976A" w16cid:durableId="28886B31"/>
  <w16cid:commentId w16cid:paraId="076A34D4" w16cid:durableId="28886BD8"/>
  <w16cid:commentId w16cid:paraId="2F155491" w16cid:durableId="28886DC8"/>
  <w16cid:commentId w16cid:paraId="60BDE99C" w16cid:durableId="28886E36"/>
  <w16cid:commentId w16cid:paraId="12C4C7D1" w16cid:durableId="28886F43"/>
  <w16cid:commentId w16cid:paraId="669FAF1A" w16cid:durableId="2888735D"/>
  <w16cid:commentId w16cid:paraId="28F70038" w16cid:durableId="28887050"/>
  <w16cid:commentId w16cid:paraId="242F6DB9" w16cid:durableId="288870A8"/>
  <w16cid:commentId w16cid:paraId="5000A703" w16cid:durableId="288871C5"/>
  <w16cid:commentId w16cid:paraId="04F9BBF7" w16cid:durableId="28887215"/>
  <w16cid:commentId w16cid:paraId="3321D6A9" w16cid:durableId="28887270"/>
  <w16cid:commentId w16cid:paraId="38856E14" w16cid:durableId="2888747C"/>
  <w16cid:commentId w16cid:paraId="0017A8C8" w16cid:durableId="288875BF"/>
  <w16cid:commentId w16cid:paraId="16F1933B" w16cid:durableId="2888766E"/>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Id w16cid:paraId="1E1F7235" w16cid:durableId="28887C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6511D" w14:textId="77777777" w:rsidR="001C6136" w:rsidRDefault="001C6136" w:rsidP="00DC0980">
      <w:r>
        <w:separator/>
      </w:r>
    </w:p>
  </w:endnote>
  <w:endnote w:type="continuationSeparator" w:id="0">
    <w:p w14:paraId="38C2A079" w14:textId="77777777" w:rsidR="001C6136" w:rsidRDefault="001C6136"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Latin Modern Roman 12">
    <w:altName w:val="Calibri"/>
    <w:panose1 w:val="020B0604020202020204"/>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MU Typewriter Text">
    <w:altName w:val="Mongolian Baiti"/>
    <w:panose1 w:val="020B0604020202020204"/>
    <w:charset w:val="00"/>
    <w:family w:val="modern"/>
    <w:pitch w:val="fixed"/>
    <w:sig w:usb0="E10002FF" w:usb1="5201E9EB" w:usb2="00020004" w:usb3="00000000" w:csb0="0000011F" w:csb1="00000000"/>
  </w:font>
  <w:font w:name="Times LT Std">
    <w:panose1 w:val="0000050000000002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09FCD" w14:textId="77777777" w:rsidR="001C6136" w:rsidRDefault="001C6136" w:rsidP="00DC0980">
      <w:r>
        <w:separator/>
      </w:r>
    </w:p>
  </w:footnote>
  <w:footnote w:type="continuationSeparator" w:id="0">
    <w:p w14:paraId="77E7919D" w14:textId="77777777" w:rsidR="001C6136" w:rsidRDefault="001C6136"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4"/>
  </w:num>
  <w:num w:numId="2">
    <w:abstractNumId w:val="12"/>
  </w:num>
  <w:num w:numId="3">
    <w:abstractNumId w:val="77"/>
  </w:num>
  <w:num w:numId="4">
    <w:abstractNumId w:val="97"/>
  </w:num>
  <w:num w:numId="5">
    <w:abstractNumId w:val="40"/>
  </w:num>
  <w:num w:numId="6">
    <w:abstractNumId w:val="95"/>
  </w:num>
  <w:num w:numId="7">
    <w:abstractNumId w:val="127"/>
  </w:num>
  <w:num w:numId="8">
    <w:abstractNumId w:val="72"/>
  </w:num>
  <w:num w:numId="9">
    <w:abstractNumId w:val="103"/>
  </w:num>
  <w:num w:numId="10">
    <w:abstractNumId w:val="18"/>
  </w:num>
  <w:num w:numId="11">
    <w:abstractNumId w:val="64"/>
  </w:num>
  <w:num w:numId="12">
    <w:abstractNumId w:val="6"/>
  </w:num>
  <w:num w:numId="13">
    <w:abstractNumId w:val="30"/>
  </w:num>
  <w:num w:numId="14">
    <w:abstractNumId w:val="19"/>
  </w:num>
  <w:num w:numId="15">
    <w:abstractNumId w:val="131"/>
  </w:num>
  <w:num w:numId="16">
    <w:abstractNumId w:val="42"/>
  </w:num>
  <w:num w:numId="17">
    <w:abstractNumId w:val="68"/>
  </w:num>
  <w:num w:numId="18">
    <w:abstractNumId w:val="54"/>
  </w:num>
  <w:num w:numId="19">
    <w:abstractNumId w:val="41"/>
  </w:num>
  <w:num w:numId="20">
    <w:abstractNumId w:val="17"/>
  </w:num>
  <w:num w:numId="21">
    <w:abstractNumId w:val="105"/>
  </w:num>
  <w:num w:numId="22">
    <w:abstractNumId w:val="11"/>
  </w:num>
  <w:num w:numId="23">
    <w:abstractNumId w:val="28"/>
  </w:num>
  <w:num w:numId="24">
    <w:abstractNumId w:val="89"/>
  </w:num>
  <w:num w:numId="25">
    <w:abstractNumId w:val="8"/>
  </w:num>
  <w:num w:numId="26">
    <w:abstractNumId w:val="10"/>
  </w:num>
  <w:num w:numId="27">
    <w:abstractNumId w:val="120"/>
  </w:num>
  <w:num w:numId="28">
    <w:abstractNumId w:val="107"/>
  </w:num>
  <w:num w:numId="29">
    <w:abstractNumId w:val="130"/>
  </w:num>
  <w:num w:numId="30">
    <w:abstractNumId w:val="7"/>
  </w:num>
  <w:num w:numId="31">
    <w:abstractNumId w:val="90"/>
  </w:num>
  <w:num w:numId="32">
    <w:abstractNumId w:val="39"/>
  </w:num>
  <w:num w:numId="33">
    <w:abstractNumId w:val="35"/>
  </w:num>
  <w:num w:numId="34">
    <w:abstractNumId w:val="80"/>
  </w:num>
  <w:num w:numId="35">
    <w:abstractNumId w:val="13"/>
  </w:num>
  <w:num w:numId="36">
    <w:abstractNumId w:val="0"/>
  </w:num>
  <w:num w:numId="37">
    <w:abstractNumId w:val="14"/>
  </w:num>
  <w:num w:numId="38">
    <w:abstractNumId w:val="86"/>
  </w:num>
  <w:num w:numId="39">
    <w:abstractNumId w:val="122"/>
  </w:num>
  <w:num w:numId="40">
    <w:abstractNumId w:val="53"/>
  </w:num>
  <w:num w:numId="41">
    <w:abstractNumId w:val="26"/>
  </w:num>
  <w:num w:numId="42">
    <w:abstractNumId w:val="93"/>
  </w:num>
  <w:num w:numId="43">
    <w:abstractNumId w:val="117"/>
  </w:num>
  <w:num w:numId="44">
    <w:abstractNumId w:val="70"/>
  </w:num>
  <w:num w:numId="45">
    <w:abstractNumId w:val="49"/>
  </w:num>
  <w:num w:numId="46">
    <w:abstractNumId w:val="21"/>
  </w:num>
  <w:num w:numId="47">
    <w:abstractNumId w:val="87"/>
  </w:num>
  <w:num w:numId="48">
    <w:abstractNumId w:val="5"/>
  </w:num>
  <w:num w:numId="49">
    <w:abstractNumId w:val="32"/>
  </w:num>
  <w:num w:numId="50">
    <w:abstractNumId w:val="109"/>
  </w:num>
  <w:num w:numId="51">
    <w:abstractNumId w:val="84"/>
  </w:num>
  <w:num w:numId="52">
    <w:abstractNumId w:val="60"/>
  </w:num>
  <w:num w:numId="53">
    <w:abstractNumId w:val="108"/>
  </w:num>
  <w:num w:numId="54">
    <w:abstractNumId w:val="114"/>
  </w:num>
  <w:num w:numId="55">
    <w:abstractNumId w:val="45"/>
  </w:num>
  <w:num w:numId="56">
    <w:abstractNumId w:val="74"/>
  </w:num>
  <w:num w:numId="57">
    <w:abstractNumId w:val="75"/>
  </w:num>
  <w:num w:numId="58">
    <w:abstractNumId w:val="43"/>
  </w:num>
  <w:num w:numId="59">
    <w:abstractNumId w:val="31"/>
  </w:num>
  <w:num w:numId="60">
    <w:abstractNumId w:val="24"/>
  </w:num>
  <w:num w:numId="61">
    <w:abstractNumId w:val="92"/>
  </w:num>
  <w:num w:numId="62">
    <w:abstractNumId w:val="102"/>
  </w:num>
  <w:num w:numId="63">
    <w:abstractNumId w:val="83"/>
  </w:num>
  <w:num w:numId="64">
    <w:abstractNumId w:val="37"/>
  </w:num>
  <w:num w:numId="65">
    <w:abstractNumId w:val="78"/>
  </w:num>
  <w:num w:numId="66">
    <w:abstractNumId w:val="36"/>
  </w:num>
  <w:num w:numId="67">
    <w:abstractNumId w:val="20"/>
  </w:num>
  <w:num w:numId="68">
    <w:abstractNumId w:val="98"/>
  </w:num>
  <w:num w:numId="69">
    <w:abstractNumId w:val="67"/>
  </w:num>
  <w:num w:numId="70">
    <w:abstractNumId w:val="82"/>
  </w:num>
  <w:num w:numId="71">
    <w:abstractNumId w:val="132"/>
  </w:num>
  <w:num w:numId="72">
    <w:abstractNumId w:val="29"/>
  </w:num>
  <w:num w:numId="73">
    <w:abstractNumId w:val="66"/>
  </w:num>
  <w:num w:numId="74">
    <w:abstractNumId w:val="71"/>
  </w:num>
  <w:num w:numId="75">
    <w:abstractNumId w:val="15"/>
  </w:num>
  <w:num w:numId="76">
    <w:abstractNumId w:val="100"/>
  </w:num>
  <w:num w:numId="77">
    <w:abstractNumId w:val="88"/>
  </w:num>
  <w:num w:numId="78">
    <w:abstractNumId w:val="129"/>
  </w:num>
  <w:num w:numId="79">
    <w:abstractNumId w:val="1"/>
  </w:num>
  <w:num w:numId="80">
    <w:abstractNumId w:val="123"/>
  </w:num>
  <w:num w:numId="81">
    <w:abstractNumId w:val="118"/>
  </w:num>
  <w:num w:numId="82">
    <w:abstractNumId w:val="56"/>
  </w:num>
  <w:num w:numId="83">
    <w:abstractNumId w:val="59"/>
  </w:num>
  <w:num w:numId="84">
    <w:abstractNumId w:val="125"/>
  </w:num>
  <w:num w:numId="85">
    <w:abstractNumId w:val="52"/>
  </w:num>
  <w:num w:numId="86">
    <w:abstractNumId w:val="101"/>
  </w:num>
  <w:num w:numId="87">
    <w:abstractNumId w:val="73"/>
  </w:num>
  <w:num w:numId="88">
    <w:abstractNumId w:val="94"/>
  </w:num>
  <w:num w:numId="89">
    <w:abstractNumId w:val="34"/>
  </w:num>
  <w:num w:numId="90">
    <w:abstractNumId w:val="44"/>
  </w:num>
  <w:num w:numId="91">
    <w:abstractNumId w:val="124"/>
  </w:num>
  <w:num w:numId="92">
    <w:abstractNumId w:val="27"/>
  </w:num>
  <w:num w:numId="93">
    <w:abstractNumId w:val="85"/>
  </w:num>
  <w:num w:numId="94">
    <w:abstractNumId w:val="81"/>
  </w:num>
  <w:num w:numId="95">
    <w:abstractNumId w:val="50"/>
  </w:num>
  <w:num w:numId="96">
    <w:abstractNumId w:val="62"/>
  </w:num>
  <w:num w:numId="97">
    <w:abstractNumId w:val="46"/>
  </w:num>
  <w:num w:numId="98">
    <w:abstractNumId w:val="58"/>
  </w:num>
  <w:num w:numId="99">
    <w:abstractNumId w:val="57"/>
  </w:num>
  <w:num w:numId="100">
    <w:abstractNumId w:val="99"/>
  </w:num>
  <w:num w:numId="101">
    <w:abstractNumId w:val="3"/>
  </w:num>
  <w:num w:numId="102">
    <w:abstractNumId w:val="2"/>
  </w:num>
  <w:num w:numId="103">
    <w:abstractNumId w:val="110"/>
  </w:num>
  <w:num w:numId="104">
    <w:abstractNumId w:val="121"/>
  </w:num>
  <w:num w:numId="105">
    <w:abstractNumId w:val="112"/>
  </w:num>
  <w:num w:numId="106">
    <w:abstractNumId w:val="4"/>
  </w:num>
  <w:num w:numId="107">
    <w:abstractNumId w:val="119"/>
  </w:num>
  <w:num w:numId="108">
    <w:abstractNumId w:val="63"/>
  </w:num>
  <w:num w:numId="109">
    <w:abstractNumId w:val="61"/>
  </w:num>
  <w:num w:numId="110">
    <w:abstractNumId w:val="91"/>
  </w:num>
  <w:num w:numId="111">
    <w:abstractNumId w:val="51"/>
  </w:num>
  <w:num w:numId="112">
    <w:abstractNumId w:val="115"/>
  </w:num>
  <w:num w:numId="113">
    <w:abstractNumId w:val="128"/>
  </w:num>
  <w:num w:numId="114">
    <w:abstractNumId w:val="65"/>
  </w:num>
  <w:num w:numId="115">
    <w:abstractNumId w:val="111"/>
  </w:num>
  <w:num w:numId="116">
    <w:abstractNumId w:val="25"/>
  </w:num>
  <w:num w:numId="117">
    <w:abstractNumId w:val="38"/>
  </w:num>
  <w:num w:numId="118">
    <w:abstractNumId w:val="9"/>
  </w:num>
  <w:num w:numId="119">
    <w:abstractNumId w:val="113"/>
  </w:num>
  <w:num w:numId="120">
    <w:abstractNumId w:val="106"/>
  </w:num>
  <w:num w:numId="121">
    <w:abstractNumId w:val="22"/>
  </w:num>
  <w:num w:numId="122">
    <w:abstractNumId w:val="48"/>
  </w:num>
  <w:num w:numId="123">
    <w:abstractNumId w:val="23"/>
  </w:num>
  <w:num w:numId="124">
    <w:abstractNumId w:val="96"/>
  </w:num>
  <w:num w:numId="125">
    <w:abstractNumId w:val="79"/>
  </w:num>
  <w:num w:numId="126">
    <w:abstractNumId w:val="69"/>
  </w:num>
  <w:num w:numId="127">
    <w:abstractNumId w:val="16"/>
  </w:num>
  <w:num w:numId="128">
    <w:abstractNumId w:val="55"/>
  </w:num>
  <w:num w:numId="129">
    <w:abstractNumId w:val="33"/>
  </w:num>
  <w:num w:numId="130">
    <w:abstractNumId w:val="76"/>
  </w:num>
  <w:num w:numId="131">
    <w:abstractNumId w:val="47"/>
  </w:num>
  <w:num w:numId="132">
    <w:abstractNumId w:val="126"/>
  </w:num>
  <w:num w:numId="133">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0852"/>
    <w:rsid w:val="00021ADA"/>
    <w:rsid w:val="00022C8B"/>
    <w:rsid w:val="00023B54"/>
    <w:rsid w:val="000314D1"/>
    <w:rsid w:val="0003284E"/>
    <w:rsid w:val="0003549D"/>
    <w:rsid w:val="00035897"/>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570D"/>
    <w:rsid w:val="000E772E"/>
    <w:rsid w:val="000F0A83"/>
    <w:rsid w:val="000F188D"/>
    <w:rsid w:val="000F728D"/>
    <w:rsid w:val="00100909"/>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4360"/>
    <w:rsid w:val="0013513A"/>
    <w:rsid w:val="00137ECA"/>
    <w:rsid w:val="0014088A"/>
    <w:rsid w:val="00143FE2"/>
    <w:rsid w:val="00144642"/>
    <w:rsid w:val="0014663B"/>
    <w:rsid w:val="00146FCE"/>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41F0"/>
    <w:rsid w:val="001B638C"/>
    <w:rsid w:val="001C248A"/>
    <w:rsid w:val="001C2ACF"/>
    <w:rsid w:val="001C3C8A"/>
    <w:rsid w:val="001C4516"/>
    <w:rsid w:val="001C47FE"/>
    <w:rsid w:val="001C5AC8"/>
    <w:rsid w:val="001C6136"/>
    <w:rsid w:val="001D25C2"/>
    <w:rsid w:val="001D2EDD"/>
    <w:rsid w:val="001D4A31"/>
    <w:rsid w:val="001D5E22"/>
    <w:rsid w:val="001D6BB7"/>
    <w:rsid w:val="001E1B95"/>
    <w:rsid w:val="001E3E6A"/>
    <w:rsid w:val="001F052E"/>
    <w:rsid w:val="001F135C"/>
    <w:rsid w:val="001F5D85"/>
    <w:rsid w:val="001F5FEA"/>
    <w:rsid w:val="001F6282"/>
    <w:rsid w:val="001F763D"/>
    <w:rsid w:val="00201695"/>
    <w:rsid w:val="002024E7"/>
    <w:rsid w:val="00205BFF"/>
    <w:rsid w:val="002102AB"/>
    <w:rsid w:val="002112B1"/>
    <w:rsid w:val="0021361C"/>
    <w:rsid w:val="00213F97"/>
    <w:rsid w:val="00214538"/>
    <w:rsid w:val="00214735"/>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8EB"/>
    <w:rsid w:val="00262AC0"/>
    <w:rsid w:val="0026451E"/>
    <w:rsid w:val="0026665B"/>
    <w:rsid w:val="00271409"/>
    <w:rsid w:val="002745D9"/>
    <w:rsid w:val="00274DE6"/>
    <w:rsid w:val="00280404"/>
    <w:rsid w:val="002831A1"/>
    <w:rsid w:val="002872ED"/>
    <w:rsid w:val="00287983"/>
    <w:rsid w:val="002879DE"/>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5901"/>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3722"/>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3D8A"/>
    <w:rsid w:val="00455D34"/>
    <w:rsid w:val="00456324"/>
    <w:rsid w:val="0045743A"/>
    <w:rsid w:val="00457524"/>
    <w:rsid w:val="00461114"/>
    <w:rsid w:val="00462B5F"/>
    <w:rsid w:val="00463747"/>
    <w:rsid w:val="00470202"/>
    <w:rsid w:val="004705E6"/>
    <w:rsid w:val="004706CC"/>
    <w:rsid w:val="00470A3E"/>
    <w:rsid w:val="00470CEE"/>
    <w:rsid w:val="004724D9"/>
    <w:rsid w:val="00475F93"/>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3AFD"/>
    <w:rsid w:val="004D33D2"/>
    <w:rsid w:val="004D4B68"/>
    <w:rsid w:val="004D5992"/>
    <w:rsid w:val="004E22D9"/>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30A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6F5F"/>
    <w:rsid w:val="005679A9"/>
    <w:rsid w:val="005708BD"/>
    <w:rsid w:val="00571686"/>
    <w:rsid w:val="00577A87"/>
    <w:rsid w:val="005809B9"/>
    <w:rsid w:val="005834AD"/>
    <w:rsid w:val="00584642"/>
    <w:rsid w:val="00584BB2"/>
    <w:rsid w:val="00591085"/>
    <w:rsid w:val="00595F4E"/>
    <w:rsid w:val="00596968"/>
    <w:rsid w:val="00597E21"/>
    <w:rsid w:val="005A0DE7"/>
    <w:rsid w:val="005A0FAD"/>
    <w:rsid w:val="005A0FBA"/>
    <w:rsid w:val="005A1542"/>
    <w:rsid w:val="005A1561"/>
    <w:rsid w:val="005A1E71"/>
    <w:rsid w:val="005A1F69"/>
    <w:rsid w:val="005A2233"/>
    <w:rsid w:val="005A3ABA"/>
    <w:rsid w:val="005A488F"/>
    <w:rsid w:val="005A79E4"/>
    <w:rsid w:val="005B1B55"/>
    <w:rsid w:val="005B462B"/>
    <w:rsid w:val="005B6A43"/>
    <w:rsid w:val="005B6BAC"/>
    <w:rsid w:val="005B7B7B"/>
    <w:rsid w:val="005C3F6F"/>
    <w:rsid w:val="005C678A"/>
    <w:rsid w:val="005C6A3A"/>
    <w:rsid w:val="005D6168"/>
    <w:rsid w:val="005E201F"/>
    <w:rsid w:val="005E576E"/>
    <w:rsid w:val="005F04E3"/>
    <w:rsid w:val="005F4AE3"/>
    <w:rsid w:val="005F524F"/>
    <w:rsid w:val="005F5A0B"/>
    <w:rsid w:val="005F7277"/>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2A00"/>
    <w:rsid w:val="006334AE"/>
    <w:rsid w:val="0063378B"/>
    <w:rsid w:val="00633CA2"/>
    <w:rsid w:val="00634A08"/>
    <w:rsid w:val="00634D1B"/>
    <w:rsid w:val="00637002"/>
    <w:rsid w:val="0063774D"/>
    <w:rsid w:val="00640F73"/>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2C6"/>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56C2"/>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47167"/>
    <w:rsid w:val="00850BC8"/>
    <w:rsid w:val="00853C6F"/>
    <w:rsid w:val="00854D9D"/>
    <w:rsid w:val="00855C2A"/>
    <w:rsid w:val="00856707"/>
    <w:rsid w:val="008620E4"/>
    <w:rsid w:val="00862BF2"/>
    <w:rsid w:val="008638A4"/>
    <w:rsid w:val="008638B4"/>
    <w:rsid w:val="00865AB8"/>
    <w:rsid w:val="00866458"/>
    <w:rsid w:val="00867A42"/>
    <w:rsid w:val="008708E6"/>
    <w:rsid w:val="0087344E"/>
    <w:rsid w:val="008747F5"/>
    <w:rsid w:val="00874DDA"/>
    <w:rsid w:val="00875A89"/>
    <w:rsid w:val="00877B13"/>
    <w:rsid w:val="008816FB"/>
    <w:rsid w:val="008846F5"/>
    <w:rsid w:val="00884B40"/>
    <w:rsid w:val="00885A09"/>
    <w:rsid w:val="00886F08"/>
    <w:rsid w:val="00891A62"/>
    <w:rsid w:val="008925EF"/>
    <w:rsid w:val="00894120"/>
    <w:rsid w:val="00896129"/>
    <w:rsid w:val="0089622C"/>
    <w:rsid w:val="00897D58"/>
    <w:rsid w:val="008A317C"/>
    <w:rsid w:val="008A3561"/>
    <w:rsid w:val="008A451D"/>
    <w:rsid w:val="008A537E"/>
    <w:rsid w:val="008B3D15"/>
    <w:rsid w:val="008B4DAE"/>
    <w:rsid w:val="008B5ADF"/>
    <w:rsid w:val="008B5FE0"/>
    <w:rsid w:val="008B6E02"/>
    <w:rsid w:val="008C0B27"/>
    <w:rsid w:val="008C0D74"/>
    <w:rsid w:val="008C1182"/>
    <w:rsid w:val="008C1AD1"/>
    <w:rsid w:val="008C3A11"/>
    <w:rsid w:val="008D3127"/>
    <w:rsid w:val="008D4222"/>
    <w:rsid w:val="008D4789"/>
    <w:rsid w:val="008D4B60"/>
    <w:rsid w:val="008D5B76"/>
    <w:rsid w:val="008E0153"/>
    <w:rsid w:val="008E3B5A"/>
    <w:rsid w:val="008E4227"/>
    <w:rsid w:val="008F1B0F"/>
    <w:rsid w:val="008F1EA4"/>
    <w:rsid w:val="008F3989"/>
    <w:rsid w:val="008F460C"/>
    <w:rsid w:val="008F486B"/>
    <w:rsid w:val="008F4899"/>
    <w:rsid w:val="008F54B4"/>
    <w:rsid w:val="00906762"/>
    <w:rsid w:val="009106AE"/>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BBF"/>
    <w:rsid w:val="00943EF1"/>
    <w:rsid w:val="00944BD3"/>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04C8"/>
    <w:rsid w:val="009834D7"/>
    <w:rsid w:val="00985AEB"/>
    <w:rsid w:val="009869E8"/>
    <w:rsid w:val="00997259"/>
    <w:rsid w:val="009977FD"/>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C64C1"/>
    <w:rsid w:val="009D09D2"/>
    <w:rsid w:val="009D1711"/>
    <w:rsid w:val="009D4ED2"/>
    <w:rsid w:val="009D6D1E"/>
    <w:rsid w:val="009E2DFE"/>
    <w:rsid w:val="009E4A0F"/>
    <w:rsid w:val="009E644C"/>
    <w:rsid w:val="009F0425"/>
    <w:rsid w:val="009F120C"/>
    <w:rsid w:val="009F1B1D"/>
    <w:rsid w:val="009F1E89"/>
    <w:rsid w:val="009F23D3"/>
    <w:rsid w:val="009F58EB"/>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442E"/>
    <w:rsid w:val="00A47CFE"/>
    <w:rsid w:val="00A51FDA"/>
    <w:rsid w:val="00A541DC"/>
    <w:rsid w:val="00A56BA7"/>
    <w:rsid w:val="00A578F6"/>
    <w:rsid w:val="00A60895"/>
    <w:rsid w:val="00A61650"/>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C360E"/>
    <w:rsid w:val="00AC78F7"/>
    <w:rsid w:val="00AD02DF"/>
    <w:rsid w:val="00AD175E"/>
    <w:rsid w:val="00AD194B"/>
    <w:rsid w:val="00AD419C"/>
    <w:rsid w:val="00AD468F"/>
    <w:rsid w:val="00AD5605"/>
    <w:rsid w:val="00AD762A"/>
    <w:rsid w:val="00AE0125"/>
    <w:rsid w:val="00AE082F"/>
    <w:rsid w:val="00AE1374"/>
    <w:rsid w:val="00AE552B"/>
    <w:rsid w:val="00AE5907"/>
    <w:rsid w:val="00AF0218"/>
    <w:rsid w:val="00AF313B"/>
    <w:rsid w:val="00AF6B26"/>
    <w:rsid w:val="00AF7197"/>
    <w:rsid w:val="00AF77EA"/>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5714C"/>
    <w:rsid w:val="00B61E32"/>
    <w:rsid w:val="00B66E68"/>
    <w:rsid w:val="00B7173B"/>
    <w:rsid w:val="00B73A20"/>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2579"/>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4498D"/>
    <w:rsid w:val="00C44E21"/>
    <w:rsid w:val="00C45658"/>
    <w:rsid w:val="00C5005B"/>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69F"/>
    <w:rsid w:val="00CB6E7A"/>
    <w:rsid w:val="00CB7A80"/>
    <w:rsid w:val="00CC017F"/>
    <w:rsid w:val="00CC0B17"/>
    <w:rsid w:val="00CC1658"/>
    <w:rsid w:val="00CC2C1C"/>
    <w:rsid w:val="00CC378B"/>
    <w:rsid w:val="00CC5857"/>
    <w:rsid w:val="00CC6234"/>
    <w:rsid w:val="00CC68B7"/>
    <w:rsid w:val="00CD19C1"/>
    <w:rsid w:val="00CD328D"/>
    <w:rsid w:val="00CD3293"/>
    <w:rsid w:val="00CD6B00"/>
    <w:rsid w:val="00CE152F"/>
    <w:rsid w:val="00CE3CF8"/>
    <w:rsid w:val="00CE3DC2"/>
    <w:rsid w:val="00CF1A73"/>
    <w:rsid w:val="00CF34F5"/>
    <w:rsid w:val="00CF3A51"/>
    <w:rsid w:val="00CF50B8"/>
    <w:rsid w:val="00CF5110"/>
    <w:rsid w:val="00CF512D"/>
    <w:rsid w:val="00CF657C"/>
    <w:rsid w:val="00CF684F"/>
    <w:rsid w:val="00D00B46"/>
    <w:rsid w:val="00D02D72"/>
    <w:rsid w:val="00D03C76"/>
    <w:rsid w:val="00D05822"/>
    <w:rsid w:val="00D05CA0"/>
    <w:rsid w:val="00D0695C"/>
    <w:rsid w:val="00D06C14"/>
    <w:rsid w:val="00D1038C"/>
    <w:rsid w:val="00D12622"/>
    <w:rsid w:val="00D13532"/>
    <w:rsid w:val="00D141A9"/>
    <w:rsid w:val="00D1570D"/>
    <w:rsid w:val="00D17844"/>
    <w:rsid w:val="00D21DCF"/>
    <w:rsid w:val="00D25C02"/>
    <w:rsid w:val="00D25E41"/>
    <w:rsid w:val="00D33351"/>
    <w:rsid w:val="00D3341A"/>
    <w:rsid w:val="00D372A7"/>
    <w:rsid w:val="00D3749D"/>
    <w:rsid w:val="00D40DB8"/>
    <w:rsid w:val="00D41E8C"/>
    <w:rsid w:val="00D421B9"/>
    <w:rsid w:val="00D425A2"/>
    <w:rsid w:val="00D4451A"/>
    <w:rsid w:val="00D477CC"/>
    <w:rsid w:val="00D47945"/>
    <w:rsid w:val="00D5001D"/>
    <w:rsid w:val="00D502FD"/>
    <w:rsid w:val="00D517B0"/>
    <w:rsid w:val="00D51870"/>
    <w:rsid w:val="00D55B6F"/>
    <w:rsid w:val="00D5648F"/>
    <w:rsid w:val="00D6128A"/>
    <w:rsid w:val="00D612B6"/>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C7C"/>
    <w:rsid w:val="00DC0842"/>
    <w:rsid w:val="00DC0980"/>
    <w:rsid w:val="00DC0C57"/>
    <w:rsid w:val="00DC11F6"/>
    <w:rsid w:val="00DC13D0"/>
    <w:rsid w:val="00DC3EC8"/>
    <w:rsid w:val="00DC5417"/>
    <w:rsid w:val="00DD256D"/>
    <w:rsid w:val="00DD4A43"/>
    <w:rsid w:val="00DD59EC"/>
    <w:rsid w:val="00DD65BE"/>
    <w:rsid w:val="00DD7621"/>
    <w:rsid w:val="00DD7784"/>
    <w:rsid w:val="00DE0A7C"/>
    <w:rsid w:val="00DE3285"/>
    <w:rsid w:val="00DE32C3"/>
    <w:rsid w:val="00DE3D7E"/>
    <w:rsid w:val="00DE4032"/>
    <w:rsid w:val="00DE4F9D"/>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453A"/>
    <w:rsid w:val="00E3483C"/>
    <w:rsid w:val="00E3658C"/>
    <w:rsid w:val="00E36AC0"/>
    <w:rsid w:val="00E37118"/>
    <w:rsid w:val="00E4012B"/>
    <w:rsid w:val="00E407B7"/>
    <w:rsid w:val="00E41BA8"/>
    <w:rsid w:val="00E43E33"/>
    <w:rsid w:val="00E45456"/>
    <w:rsid w:val="00E45F28"/>
    <w:rsid w:val="00E51256"/>
    <w:rsid w:val="00E54C60"/>
    <w:rsid w:val="00E552A6"/>
    <w:rsid w:val="00E554D8"/>
    <w:rsid w:val="00E55666"/>
    <w:rsid w:val="00E60031"/>
    <w:rsid w:val="00E61977"/>
    <w:rsid w:val="00E62CB4"/>
    <w:rsid w:val="00E633A1"/>
    <w:rsid w:val="00E633FC"/>
    <w:rsid w:val="00E63F67"/>
    <w:rsid w:val="00E6680F"/>
    <w:rsid w:val="00E67929"/>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1A2"/>
    <w:rsid w:val="00E97CCA"/>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20970"/>
    <w:rsid w:val="00F211A5"/>
    <w:rsid w:val="00F23458"/>
    <w:rsid w:val="00F269E1"/>
    <w:rsid w:val="00F275DA"/>
    <w:rsid w:val="00F30FA4"/>
    <w:rsid w:val="00F33D23"/>
    <w:rsid w:val="00F34C39"/>
    <w:rsid w:val="00F369F6"/>
    <w:rsid w:val="00F40FCB"/>
    <w:rsid w:val="00F41526"/>
    <w:rsid w:val="00F43A59"/>
    <w:rsid w:val="00F5038F"/>
    <w:rsid w:val="00F52474"/>
    <w:rsid w:val="00F53BC8"/>
    <w:rsid w:val="00F54742"/>
    <w:rsid w:val="00F54B35"/>
    <w:rsid w:val="00F57AF1"/>
    <w:rsid w:val="00F600D1"/>
    <w:rsid w:val="00F605A8"/>
    <w:rsid w:val="00F60706"/>
    <w:rsid w:val="00F62973"/>
    <w:rsid w:val="00F64756"/>
    <w:rsid w:val="00F65E86"/>
    <w:rsid w:val="00F66DC9"/>
    <w:rsid w:val="00F7075C"/>
    <w:rsid w:val="00F72378"/>
    <w:rsid w:val="00F77124"/>
    <w:rsid w:val="00F77D21"/>
    <w:rsid w:val="00F813D9"/>
    <w:rsid w:val="00F84ACD"/>
    <w:rsid w:val="00F87D78"/>
    <w:rsid w:val="00F87EBA"/>
    <w:rsid w:val="00F90511"/>
    <w:rsid w:val="00F92314"/>
    <w:rsid w:val="00FA2BF7"/>
    <w:rsid w:val="00FA41D9"/>
    <w:rsid w:val="00FA55CA"/>
    <w:rsid w:val="00FB6D09"/>
    <w:rsid w:val="00FC0710"/>
    <w:rsid w:val="00FC12B3"/>
    <w:rsid w:val="00FC25DE"/>
    <w:rsid w:val="00FC3087"/>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jp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3671</TotalTime>
  <Pages>89</Pages>
  <Words>13882</Words>
  <Characters>76357</Characters>
  <Application>Microsoft Office Word</Application>
  <DocSecurity>0</DocSecurity>
  <Lines>636</Lines>
  <Paragraphs>180</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90059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Francisco José Jaime</cp:lastModifiedBy>
  <cp:revision>334</cp:revision>
  <dcterms:created xsi:type="dcterms:W3CDTF">2020-01-21T12:14:00Z</dcterms:created>
  <dcterms:modified xsi:type="dcterms:W3CDTF">2023-08-17T09:01:00Z</dcterms:modified>
  <cp:category/>
</cp:coreProperties>
</file>